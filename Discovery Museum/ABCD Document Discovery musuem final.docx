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auto"/>
          <w:kern w:val="2"/>
          <w:sz w:val="22"/>
          <w:szCs w:val="22"/>
          <w:lang w:eastAsia="en-US"/>
          <w14:ligatures w14:val="standardContextual"/>
        </w:rPr>
        <w:id w:val="166686957"/>
        <w:docPartObj>
          <w:docPartGallery w:val="Table of Contents"/>
          <w:docPartUnique/>
        </w:docPartObj>
      </w:sdtPr>
      <w:sdtEndPr>
        <w:rPr>
          <w:b/>
          <w:bCs/>
        </w:rPr>
      </w:sdtEndPr>
      <w:sdtContent>
        <w:p w14:paraId="4BEBB468" w14:textId="7BAC0DCB" w:rsidR="00D05BD8" w:rsidRDefault="00D05BD8">
          <w:pPr>
            <w:pStyle w:val="Kopvaninhoudsopgave"/>
          </w:pPr>
          <w:r>
            <w:t>Inhoud</w:t>
          </w:r>
        </w:p>
        <w:p w14:paraId="72C2F20E" w14:textId="339CDECF" w:rsidR="00E02F7C" w:rsidRDefault="00D05BD8">
          <w:pPr>
            <w:pStyle w:val="Inhopg1"/>
            <w:tabs>
              <w:tab w:val="right" w:leader="dot" w:pos="9062"/>
            </w:tabs>
            <w:rPr>
              <w:rFonts w:eastAsiaTheme="minorEastAsia"/>
              <w:noProof/>
              <w:sz w:val="24"/>
              <w:szCs w:val="24"/>
              <w:lang w:eastAsia="nl-NL"/>
            </w:rPr>
          </w:pPr>
          <w:r>
            <w:fldChar w:fldCharType="begin"/>
          </w:r>
          <w:r>
            <w:instrText xml:space="preserve"> TOC \o "1-3" \h \z \u </w:instrText>
          </w:r>
          <w:r>
            <w:fldChar w:fldCharType="separate"/>
          </w:r>
          <w:hyperlink w:anchor="_Toc185604379" w:history="1">
            <w:r w:rsidR="00E02F7C" w:rsidRPr="00C11262">
              <w:rPr>
                <w:rStyle w:val="Hyperlink"/>
                <w:noProof/>
              </w:rPr>
              <w:t>Interne analyse</w:t>
            </w:r>
            <w:r w:rsidR="00E02F7C">
              <w:rPr>
                <w:noProof/>
                <w:webHidden/>
              </w:rPr>
              <w:tab/>
            </w:r>
            <w:r w:rsidR="00E02F7C">
              <w:rPr>
                <w:noProof/>
                <w:webHidden/>
              </w:rPr>
              <w:fldChar w:fldCharType="begin"/>
            </w:r>
            <w:r w:rsidR="00E02F7C">
              <w:rPr>
                <w:noProof/>
                <w:webHidden/>
              </w:rPr>
              <w:instrText xml:space="preserve"> PAGEREF _Toc185604379 \h </w:instrText>
            </w:r>
            <w:r w:rsidR="00E02F7C">
              <w:rPr>
                <w:noProof/>
                <w:webHidden/>
              </w:rPr>
            </w:r>
            <w:r w:rsidR="00E02F7C">
              <w:rPr>
                <w:noProof/>
                <w:webHidden/>
              </w:rPr>
              <w:fldChar w:fldCharType="separate"/>
            </w:r>
            <w:r w:rsidR="00E02F7C">
              <w:rPr>
                <w:noProof/>
                <w:webHidden/>
              </w:rPr>
              <w:t>3</w:t>
            </w:r>
            <w:r w:rsidR="00E02F7C">
              <w:rPr>
                <w:noProof/>
                <w:webHidden/>
              </w:rPr>
              <w:fldChar w:fldCharType="end"/>
            </w:r>
          </w:hyperlink>
        </w:p>
        <w:p w14:paraId="3BCCF367" w14:textId="56B7E744" w:rsidR="00E02F7C" w:rsidRDefault="00E02F7C">
          <w:pPr>
            <w:pStyle w:val="Inhopg2"/>
            <w:tabs>
              <w:tab w:val="right" w:leader="dot" w:pos="9062"/>
            </w:tabs>
            <w:rPr>
              <w:rFonts w:eastAsiaTheme="minorEastAsia"/>
              <w:noProof/>
              <w:sz w:val="24"/>
              <w:szCs w:val="24"/>
              <w:lang w:eastAsia="nl-NL"/>
            </w:rPr>
          </w:pPr>
          <w:hyperlink w:anchor="_Toc185604380" w:history="1">
            <w:r w:rsidRPr="00C11262">
              <w:rPr>
                <w:rStyle w:val="Hyperlink"/>
                <w:noProof/>
              </w:rPr>
              <w:t>Discovery museum</w:t>
            </w:r>
            <w:r>
              <w:rPr>
                <w:noProof/>
                <w:webHidden/>
              </w:rPr>
              <w:tab/>
            </w:r>
            <w:r>
              <w:rPr>
                <w:noProof/>
                <w:webHidden/>
              </w:rPr>
              <w:fldChar w:fldCharType="begin"/>
            </w:r>
            <w:r>
              <w:rPr>
                <w:noProof/>
                <w:webHidden/>
              </w:rPr>
              <w:instrText xml:space="preserve"> PAGEREF _Toc185604380 \h </w:instrText>
            </w:r>
            <w:r>
              <w:rPr>
                <w:noProof/>
                <w:webHidden/>
              </w:rPr>
            </w:r>
            <w:r>
              <w:rPr>
                <w:noProof/>
                <w:webHidden/>
              </w:rPr>
              <w:fldChar w:fldCharType="separate"/>
            </w:r>
            <w:r>
              <w:rPr>
                <w:noProof/>
                <w:webHidden/>
              </w:rPr>
              <w:t>3</w:t>
            </w:r>
            <w:r>
              <w:rPr>
                <w:noProof/>
                <w:webHidden/>
              </w:rPr>
              <w:fldChar w:fldCharType="end"/>
            </w:r>
          </w:hyperlink>
        </w:p>
        <w:p w14:paraId="40A29B0C" w14:textId="7D90FAB1" w:rsidR="00E02F7C" w:rsidRDefault="00E02F7C">
          <w:pPr>
            <w:pStyle w:val="Inhopg3"/>
            <w:rPr>
              <w:rFonts w:eastAsiaTheme="minorEastAsia"/>
              <w:i w:val="0"/>
              <w:iCs w:val="0"/>
              <w:sz w:val="24"/>
              <w:szCs w:val="24"/>
            </w:rPr>
          </w:pPr>
          <w:hyperlink w:anchor="_Toc185604381" w:history="1">
            <w:r w:rsidRPr="00C11262">
              <w:rPr>
                <w:rStyle w:val="Hyperlink"/>
              </w:rPr>
              <w:t>Geschiedenis</w:t>
            </w:r>
            <w:r>
              <w:rPr>
                <w:webHidden/>
              </w:rPr>
              <w:tab/>
            </w:r>
            <w:r>
              <w:rPr>
                <w:webHidden/>
              </w:rPr>
              <w:fldChar w:fldCharType="begin"/>
            </w:r>
            <w:r>
              <w:rPr>
                <w:webHidden/>
              </w:rPr>
              <w:instrText xml:space="preserve"> PAGEREF _Toc185604381 \h </w:instrText>
            </w:r>
            <w:r>
              <w:rPr>
                <w:webHidden/>
              </w:rPr>
            </w:r>
            <w:r>
              <w:rPr>
                <w:webHidden/>
              </w:rPr>
              <w:fldChar w:fldCharType="separate"/>
            </w:r>
            <w:r>
              <w:rPr>
                <w:webHidden/>
              </w:rPr>
              <w:t>3</w:t>
            </w:r>
            <w:r>
              <w:rPr>
                <w:webHidden/>
              </w:rPr>
              <w:fldChar w:fldCharType="end"/>
            </w:r>
          </w:hyperlink>
        </w:p>
        <w:p w14:paraId="3922F307" w14:textId="6B38098A" w:rsidR="00E02F7C" w:rsidRDefault="00E02F7C">
          <w:pPr>
            <w:pStyle w:val="Inhopg3"/>
            <w:rPr>
              <w:rFonts w:eastAsiaTheme="minorEastAsia"/>
              <w:i w:val="0"/>
              <w:iCs w:val="0"/>
              <w:sz w:val="24"/>
              <w:szCs w:val="24"/>
            </w:rPr>
          </w:pPr>
          <w:hyperlink w:anchor="_Toc185604382" w:history="1">
            <w:r w:rsidRPr="00C11262">
              <w:rPr>
                <w:rStyle w:val="Hyperlink"/>
              </w:rPr>
              <w:t>Kolenindustrie</w:t>
            </w:r>
            <w:r>
              <w:rPr>
                <w:webHidden/>
              </w:rPr>
              <w:tab/>
            </w:r>
            <w:r>
              <w:rPr>
                <w:webHidden/>
              </w:rPr>
              <w:fldChar w:fldCharType="begin"/>
            </w:r>
            <w:r>
              <w:rPr>
                <w:webHidden/>
              </w:rPr>
              <w:instrText xml:space="preserve"> PAGEREF _Toc185604382 \h </w:instrText>
            </w:r>
            <w:r>
              <w:rPr>
                <w:webHidden/>
              </w:rPr>
            </w:r>
            <w:r>
              <w:rPr>
                <w:webHidden/>
              </w:rPr>
              <w:fldChar w:fldCharType="separate"/>
            </w:r>
            <w:r>
              <w:rPr>
                <w:webHidden/>
              </w:rPr>
              <w:t>5</w:t>
            </w:r>
            <w:r>
              <w:rPr>
                <w:webHidden/>
              </w:rPr>
              <w:fldChar w:fldCharType="end"/>
            </w:r>
          </w:hyperlink>
        </w:p>
        <w:p w14:paraId="0CD21AF4" w14:textId="702C0BF2" w:rsidR="00E02F7C" w:rsidRDefault="00E02F7C">
          <w:pPr>
            <w:pStyle w:val="Inhopg2"/>
            <w:tabs>
              <w:tab w:val="right" w:leader="dot" w:pos="9062"/>
            </w:tabs>
            <w:rPr>
              <w:rFonts w:eastAsiaTheme="minorEastAsia"/>
              <w:noProof/>
              <w:sz w:val="24"/>
              <w:szCs w:val="24"/>
              <w:lang w:eastAsia="nl-NL"/>
            </w:rPr>
          </w:pPr>
          <w:hyperlink w:anchor="_Toc185604383" w:history="1">
            <w:r w:rsidRPr="00C11262">
              <w:rPr>
                <w:rStyle w:val="Hyperlink"/>
                <w:noProof/>
              </w:rPr>
              <w:t>Doelgroep</w:t>
            </w:r>
            <w:r>
              <w:rPr>
                <w:noProof/>
                <w:webHidden/>
              </w:rPr>
              <w:tab/>
            </w:r>
            <w:r>
              <w:rPr>
                <w:noProof/>
                <w:webHidden/>
              </w:rPr>
              <w:fldChar w:fldCharType="begin"/>
            </w:r>
            <w:r>
              <w:rPr>
                <w:noProof/>
                <w:webHidden/>
              </w:rPr>
              <w:instrText xml:space="preserve"> PAGEREF _Toc185604383 \h </w:instrText>
            </w:r>
            <w:r>
              <w:rPr>
                <w:noProof/>
                <w:webHidden/>
              </w:rPr>
            </w:r>
            <w:r>
              <w:rPr>
                <w:noProof/>
                <w:webHidden/>
              </w:rPr>
              <w:fldChar w:fldCharType="separate"/>
            </w:r>
            <w:r>
              <w:rPr>
                <w:noProof/>
                <w:webHidden/>
              </w:rPr>
              <w:t>6</w:t>
            </w:r>
            <w:r>
              <w:rPr>
                <w:noProof/>
                <w:webHidden/>
              </w:rPr>
              <w:fldChar w:fldCharType="end"/>
            </w:r>
          </w:hyperlink>
        </w:p>
        <w:p w14:paraId="7360BA16" w14:textId="3DFA55B1" w:rsidR="00E02F7C" w:rsidRDefault="00E02F7C">
          <w:pPr>
            <w:pStyle w:val="Inhopg3"/>
            <w:rPr>
              <w:rFonts w:eastAsiaTheme="minorEastAsia"/>
              <w:i w:val="0"/>
              <w:iCs w:val="0"/>
              <w:sz w:val="24"/>
              <w:szCs w:val="24"/>
            </w:rPr>
          </w:pPr>
          <w:hyperlink w:anchor="_Toc185604384" w:history="1">
            <w:r w:rsidRPr="00C11262">
              <w:rPr>
                <w:rStyle w:val="Hyperlink"/>
              </w:rPr>
              <w:t>Ontwikkeling van een kind van 6 tot 12</w:t>
            </w:r>
            <w:r>
              <w:rPr>
                <w:webHidden/>
              </w:rPr>
              <w:tab/>
            </w:r>
            <w:r>
              <w:rPr>
                <w:webHidden/>
              </w:rPr>
              <w:fldChar w:fldCharType="begin"/>
            </w:r>
            <w:r>
              <w:rPr>
                <w:webHidden/>
              </w:rPr>
              <w:instrText xml:space="preserve"> PAGEREF _Toc185604384 \h </w:instrText>
            </w:r>
            <w:r>
              <w:rPr>
                <w:webHidden/>
              </w:rPr>
            </w:r>
            <w:r>
              <w:rPr>
                <w:webHidden/>
              </w:rPr>
              <w:fldChar w:fldCharType="separate"/>
            </w:r>
            <w:r>
              <w:rPr>
                <w:webHidden/>
              </w:rPr>
              <w:t>7</w:t>
            </w:r>
            <w:r>
              <w:rPr>
                <w:webHidden/>
              </w:rPr>
              <w:fldChar w:fldCharType="end"/>
            </w:r>
          </w:hyperlink>
        </w:p>
        <w:p w14:paraId="60CFC7B7" w14:textId="4B11DB22" w:rsidR="00E02F7C" w:rsidRDefault="00E02F7C">
          <w:pPr>
            <w:pStyle w:val="Inhopg2"/>
            <w:tabs>
              <w:tab w:val="right" w:leader="dot" w:pos="9062"/>
            </w:tabs>
            <w:rPr>
              <w:rFonts w:eastAsiaTheme="minorEastAsia"/>
              <w:noProof/>
              <w:sz w:val="24"/>
              <w:szCs w:val="24"/>
              <w:lang w:eastAsia="nl-NL"/>
            </w:rPr>
          </w:pPr>
          <w:hyperlink w:anchor="_Toc185604385" w:history="1">
            <w:r w:rsidRPr="00C11262">
              <w:rPr>
                <w:rStyle w:val="Hyperlink"/>
                <w:noProof/>
              </w:rPr>
              <w:t>Onderzoek naar mogelijkheden om mensen te activeren en informeren</w:t>
            </w:r>
            <w:r>
              <w:rPr>
                <w:noProof/>
                <w:webHidden/>
              </w:rPr>
              <w:tab/>
            </w:r>
            <w:r>
              <w:rPr>
                <w:noProof/>
                <w:webHidden/>
              </w:rPr>
              <w:fldChar w:fldCharType="begin"/>
            </w:r>
            <w:r>
              <w:rPr>
                <w:noProof/>
                <w:webHidden/>
              </w:rPr>
              <w:instrText xml:space="preserve"> PAGEREF _Toc185604385 \h </w:instrText>
            </w:r>
            <w:r>
              <w:rPr>
                <w:noProof/>
                <w:webHidden/>
              </w:rPr>
            </w:r>
            <w:r>
              <w:rPr>
                <w:noProof/>
                <w:webHidden/>
              </w:rPr>
              <w:fldChar w:fldCharType="separate"/>
            </w:r>
            <w:r>
              <w:rPr>
                <w:noProof/>
                <w:webHidden/>
              </w:rPr>
              <w:t>9</w:t>
            </w:r>
            <w:r>
              <w:rPr>
                <w:noProof/>
                <w:webHidden/>
              </w:rPr>
              <w:fldChar w:fldCharType="end"/>
            </w:r>
          </w:hyperlink>
        </w:p>
        <w:p w14:paraId="1E2D9CB6" w14:textId="36B2854C" w:rsidR="00E02F7C" w:rsidRDefault="00E02F7C">
          <w:pPr>
            <w:pStyle w:val="Inhopg2"/>
            <w:tabs>
              <w:tab w:val="right" w:leader="dot" w:pos="9062"/>
            </w:tabs>
            <w:rPr>
              <w:rFonts w:eastAsiaTheme="minorEastAsia"/>
              <w:noProof/>
              <w:sz w:val="24"/>
              <w:szCs w:val="24"/>
              <w:lang w:eastAsia="nl-NL"/>
            </w:rPr>
          </w:pPr>
          <w:hyperlink w:anchor="_Toc185604386" w:history="1">
            <w:r w:rsidRPr="00C11262">
              <w:rPr>
                <w:rStyle w:val="Hyperlink"/>
                <w:noProof/>
              </w:rPr>
              <w:t>Visitor journey</w:t>
            </w:r>
            <w:r>
              <w:rPr>
                <w:noProof/>
                <w:webHidden/>
              </w:rPr>
              <w:tab/>
            </w:r>
            <w:r>
              <w:rPr>
                <w:noProof/>
                <w:webHidden/>
              </w:rPr>
              <w:fldChar w:fldCharType="begin"/>
            </w:r>
            <w:r>
              <w:rPr>
                <w:noProof/>
                <w:webHidden/>
              </w:rPr>
              <w:instrText xml:space="preserve"> PAGEREF _Toc185604386 \h </w:instrText>
            </w:r>
            <w:r>
              <w:rPr>
                <w:noProof/>
                <w:webHidden/>
              </w:rPr>
            </w:r>
            <w:r>
              <w:rPr>
                <w:noProof/>
                <w:webHidden/>
              </w:rPr>
              <w:fldChar w:fldCharType="separate"/>
            </w:r>
            <w:r>
              <w:rPr>
                <w:noProof/>
                <w:webHidden/>
              </w:rPr>
              <w:t>12</w:t>
            </w:r>
            <w:r>
              <w:rPr>
                <w:noProof/>
                <w:webHidden/>
              </w:rPr>
              <w:fldChar w:fldCharType="end"/>
            </w:r>
          </w:hyperlink>
        </w:p>
        <w:p w14:paraId="56E1B4CD" w14:textId="0A77C2E3" w:rsidR="00E02F7C" w:rsidRDefault="00E02F7C">
          <w:pPr>
            <w:pStyle w:val="Inhopg2"/>
            <w:tabs>
              <w:tab w:val="right" w:leader="dot" w:pos="9062"/>
            </w:tabs>
            <w:rPr>
              <w:rFonts w:eastAsiaTheme="minorEastAsia"/>
              <w:noProof/>
              <w:sz w:val="24"/>
              <w:szCs w:val="24"/>
              <w:lang w:eastAsia="nl-NL"/>
            </w:rPr>
          </w:pPr>
          <w:hyperlink w:anchor="_Toc185604387" w:history="1">
            <w:r w:rsidRPr="00C11262">
              <w:rPr>
                <w:rStyle w:val="Hyperlink"/>
                <w:noProof/>
              </w:rPr>
              <w:t>Klimaatcrisis</w:t>
            </w:r>
            <w:r>
              <w:rPr>
                <w:noProof/>
                <w:webHidden/>
              </w:rPr>
              <w:tab/>
            </w:r>
            <w:r>
              <w:rPr>
                <w:noProof/>
                <w:webHidden/>
              </w:rPr>
              <w:fldChar w:fldCharType="begin"/>
            </w:r>
            <w:r>
              <w:rPr>
                <w:noProof/>
                <w:webHidden/>
              </w:rPr>
              <w:instrText xml:space="preserve"> PAGEREF _Toc185604387 \h </w:instrText>
            </w:r>
            <w:r>
              <w:rPr>
                <w:noProof/>
                <w:webHidden/>
              </w:rPr>
            </w:r>
            <w:r>
              <w:rPr>
                <w:noProof/>
                <w:webHidden/>
              </w:rPr>
              <w:fldChar w:fldCharType="separate"/>
            </w:r>
            <w:r>
              <w:rPr>
                <w:noProof/>
                <w:webHidden/>
              </w:rPr>
              <w:t>13</w:t>
            </w:r>
            <w:r>
              <w:rPr>
                <w:noProof/>
                <w:webHidden/>
              </w:rPr>
              <w:fldChar w:fldCharType="end"/>
            </w:r>
          </w:hyperlink>
        </w:p>
        <w:p w14:paraId="2BE20FA4" w14:textId="7C70ACA3" w:rsidR="00E02F7C" w:rsidRDefault="00E02F7C">
          <w:pPr>
            <w:pStyle w:val="Inhopg3"/>
            <w:rPr>
              <w:rFonts w:eastAsiaTheme="minorEastAsia"/>
              <w:i w:val="0"/>
              <w:iCs w:val="0"/>
              <w:sz w:val="24"/>
              <w:szCs w:val="24"/>
            </w:rPr>
          </w:pPr>
          <w:hyperlink w:anchor="_Toc185604388" w:history="1">
            <w:r w:rsidRPr="00C11262">
              <w:rPr>
                <w:rStyle w:val="Hyperlink"/>
              </w:rPr>
              <w:t>Conclusie onderzoek klimaatcrisis</w:t>
            </w:r>
            <w:r>
              <w:rPr>
                <w:webHidden/>
              </w:rPr>
              <w:tab/>
            </w:r>
            <w:r>
              <w:rPr>
                <w:webHidden/>
              </w:rPr>
              <w:fldChar w:fldCharType="begin"/>
            </w:r>
            <w:r>
              <w:rPr>
                <w:webHidden/>
              </w:rPr>
              <w:instrText xml:space="preserve"> PAGEREF _Toc185604388 \h </w:instrText>
            </w:r>
            <w:r>
              <w:rPr>
                <w:webHidden/>
              </w:rPr>
            </w:r>
            <w:r>
              <w:rPr>
                <w:webHidden/>
              </w:rPr>
              <w:fldChar w:fldCharType="separate"/>
            </w:r>
            <w:r>
              <w:rPr>
                <w:webHidden/>
              </w:rPr>
              <w:t>13</w:t>
            </w:r>
            <w:r>
              <w:rPr>
                <w:webHidden/>
              </w:rPr>
              <w:fldChar w:fldCharType="end"/>
            </w:r>
          </w:hyperlink>
        </w:p>
        <w:p w14:paraId="1A7EC106" w14:textId="0DB34A6F" w:rsidR="00E02F7C" w:rsidRDefault="00E02F7C">
          <w:pPr>
            <w:pStyle w:val="Inhopg1"/>
            <w:tabs>
              <w:tab w:val="right" w:leader="dot" w:pos="9062"/>
            </w:tabs>
            <w:rPr>
              <w:rFonts w:eastAsiaTheme="minorEastAsia"/>
              <w:noProof/>
              <w:sz w:val="24"/>
              <w:szCs w:val="24"/>
              <w:lang w:eastAsia="nl-NL"/>
            </w:rPr>
          </w:pPr>
          <w:hyperlink w:anchor="_Toc185604389" w:history="1">
            <w:r w:rsidRPr="00C11262">
              <w:rPr>
                <w:rStyle w:val="Hyperlink"/>
                <w:noProof/>
              </w:rPr>
              <w:t>Externe analyse</w:t>
            </w:r>
            <w:r>
              <w:rPr>
                <w:noProof/>
                <w:webHidden/>
              </w:rPr>
              <w:tab/>
            </w:r>
            <w:r>
              <w:rPr>
                <w:noProof/>
                <w:webHidden/>
              </w:rPr>
              <w:fldChar w:fldCharType="begin"/>
            </w:r>
            <w:r>
              <w:rPr>
                <w:noProof/>
                <w:webHidden/>
              </w:rPr>
              <w:instrText xml:space="preserve"> PAGEREF _Toc185604389 \h </w:instrText>
            </w:r>
            <w:r>
              <w:rPr>
                <w:noProof/>
                <w:webHidden/>
              </w:rPr>
            </w:r>
            <w:r>
              <w:rPr>
                <w:noProof/>
                <w:webHidden/>
              </w:rPr>
              <w:fldChar w:fldCharType="separate"/>
            </w:r>
            <w:r>
              <w:rPr>
                <w:noProof/>
                <w:webHidden/>
              </w:rPr>
              <w:t>14</w:t>
            </w:r>
            <w:r>
              <w:rPr>
                <w:noProof/>
                <w:webHidden/>
              </w:rPr>
              <w:fldChar w:fldCharType="end"/>
            </w:r>
          </w:hyperlink>
        </w:p>
        <w:p w14:paraId="0BBFD0BC" w14:textId="7F6FF93F" w:rsidR="00E02F7C" w:rsidRDefault="00E02F7C">
          <w:pPr>
            <w:pStyle w:val="Inhopg2"/>
            <w:tabs>
              <w:tab w:val="right" w:leader="dot" w:pos="9062"/>
            </w:tabs>
            <w:rPr>
              <w:rFonts w:eastAsiaTheme="minorEastAsia"/>
              <w:noProof/>
              <w:sz w:val="24"/>
              <w:szCs w:val="24"/>
              <w:lang w:eastAsia="nl-NL"/>
            </w:rPr>
          </w:pPr>
          <w:hyperlink w:anchor="_Toc185604390" w:history="1">
            <w:r w:rsidRPr="00C11262">
              <w:rPr>
                <w:rStyle w:val="Hyperlink"/>
                <w:noProof/>
              </w:rPr>
              <w:t>Best practices</w:t>
            </w:r>
            <w:r>
              <w:rPr>
                <w:noProof/>
                <w:webHidden/>
              </w:rPr>
              <w:tab/>
            </w:r>
            <w:r>
              <w:rPr>
                <w:noProof/>
                <w:webHidden/>
              </w:rPr>
              <w:fldChar w:fldCharType="begin"/>
            </w:r>
            <w:r>
              <w:rPr>
                <w:noProof/>
                <w:webHidden/>
              </w:rPr>
              <w:instrText xml:space="preserve"> PAGEREF _Toc185604390 \h </w:instrText>
            </w:r>
            <w:r>
              <w:rPr>
                <w:noProof/>
                <w:webHidden/>
              </w:rPr>
            </w:r>
            <w:r>
              <w:rPr>
                <w:noProof/>
                <w:webHidden/>
              </w:rPr>
              <w:fldChar w:fldCharType="separate"/>
            </w:r>
            <w:r>
              <w:rPr>
                <w:noProof/>
                <w:webHidden/>
              </w:rPr>
              <w:t>14</w:t>
            </w:r>
            <w:r>
              <w:rPr>
                <w:noProof/>
                <w:webHidden/>
              </w:rPr>
              <w:fldChar w:fldCharType="end"/>
            </w:r>
          </w:hyperlink>
        </w:p>
        <w:p w14:paraId="58B76FB2" w14:textId="1C8ECBA7" w:rsidR="00E02F7C" w:rsidRDefault="00E02F7C">
          <w:pPr>
            <w:pStyle w:val="Inhopg2"/>
            <w:tabs>
              <w:tab w:val="right" w:leader="dot" w:pos="9062"/>
            </w:tabs>
            <w:rPr>
              <w:rFonts w:eastAsiaTheme="minorEastAsia"/>
              <w:noProof/>
              <w:sz w:val="24"/>
              <w:szCs w:val="24"/>
              <w:lang w:eastAsia="nl-NL"/>
            </w:rPr>
          </w:pPr>
          <w:hyperlink w:anchor="_Toc185604391" w:history="1">
            <w:r w:rsidRPr="00C11262">
              <w:rPr>
                <w:rStyle w:val="Hyperlink"/>
                <w:noProof/>
              </w:rPr>
              <w:t>Trends en ontwikkelingen</w:t>
            </w:r>
            <w:r>
              <w:rPr>
                <w:noProof/>
                <w:webHidden/>
              </w:rPr>
              <w:tab/>
            </w:r>
            <w:r>
              <w:rPr>
                <w:noProof/>
                <w:webHidden/>
              </w:rPr>
              <w:fldChar w:fldCharType="begin"/>
            </w:r>
            <w:r>
              <w:rPr>
                <w:noProof/>
                <w:webHidden/>
              </w:rPr>
              <w:instrText xml:space="preserve"> PAGEREF _Toc185604391 \h </w:instrText>
            </w:r>
            <w:r>
              <w:rPr>
                <w:noProof/>
                <w:webHidden/>
              </w:rPr>
            </w:r>
            <w:r>
              <w:rPr>
                <w:noProof/>
                <w:webHidden/>
              </w:rPr>
              <w:fldChar w:fldCharType="separate"/>
            </w:r>
            <w:r>
              <w:rPr>
                <w:noProof/>
                <w:webHidden/>
              </w:rPr>
              <w:t>16</w:t>
            </w:r>
            <w:r>
              <w:rPr>
                <w:noProof/>
                <w:webHidden/>
              </w:rPr>
              <w:fldChar w:fldCharType="end"/>
            </w:r>
          </w:hyperlink>
        </w:p>
        <w:p w14:paraId="1044F0BC" w14:textId="1F0802D8" w:rsidR="00E02F7C" w:rsidRDefault="00E02F7C">
          <w:pPr>
            <w:pStyle w:val="Inhopg2"/>
            <w:tabs>
              <w:tab w:val="right" w:leader="dot" w:pos="9062"/>
            </w:tabs>
            <w:rPr>
              <w:rFonts w:eastAsiaTheme="minorEastAsia"/>
              <w:noProof/>
              <w:sz w:val="24"/>
              <w:szCs w:val="24"/>
              <w:lang w:eastAsia="nl-NL"/>
            </w:rPr>
          </w:pPr>
          <w:hyperlink w:anchor="_Toc185604392" w:history="1">
            <w:r w:rsidRPr="00C11262">
              <w:rPr>
                <w:rStyle w:val="Hyperlink"/>
                <w:noProof/>
              </w:rPr>
              <w:t>Interview met gezinslid met kind</w:t>
            </w:r>
            <w:r>
              <w:rPr>
                <w:noProof/>
                <w:webHidden/>
              </w:rPr>
              <w:tab/>
            </w:r>
            <w:r>
              <w:rPr>
                <w:noProof/>
                <w:webHidden/>
              </w:rPr>
              <w:fldChar w:fldCharType="begin"/>
            </w:r>
            <w:r>
              <w:rPr>
                <w:noProof/>
                <w:webHidden/>
              </w:rPr>
              <w:instrText xml:space="preserve"> PAGEREF _Toc185604392 \h </w:instrText>
            </w:r>
            <w:r>
              <w:rPr>
                <w:noProof/>
                <w:webHidden/>
              </w:rPr>
            </w:r>
            <w:r>
              <w:rPr>
                <w:noProof/>
                <w:webHidden/>
              </w:rPr>
              <w:fldChar w:fldCharType="separate"/>
            </w:r>
            <w:r>
              <w:rPr>
                <w:noProof/>
                <w:webHidden/>
              </w:rPr>
              <w:t>18</w:t>
            </w:r>
            <w:r>
              <w:rPr>
                <w:noProof/>
                <w:webHidden/>
              </w:rPr>
              <w:fldChar w:fldCharType="end"/>
            </w:r>
          </w:hyperlink>
        </w:p>
        <w:p w14:paraId="3FD41372" w14:textId="1E45CD60" w:rsidR="00E02F7C" w:rsidRDefault="00E02F7C">
          <w:pPr>
            <w:pStyle w:val="Inhopg2"/>
            <w:tabs>
              <w:tab w:val="right" w:leader="dot" w:pos="9062"/>
            </w:tabs>
            <w:rPr>
              <w:rFonts w:eastAsiaTheme="minorEastAsia"/>
              <w:noProof/>
              <w:sz w:val="24"/>
              <w:szCs w:val="24"/>
              <w:lang w:eastAsia="nl-NL"/>
            </w:rPr>
          </w:pPr>
          <w:hyperlink w:anchor="_Toc185604393" w:history="1">
            <w:r w:rsidRPr="00C11262">
              <w:rPr>
                <w:rStyle w:val="Hyperlink"/>
                <w:noProof/>
              </w:rPr>
              <w:t>Onderzoek Discovery museum doelgroep</w:t>
            </w:r>
            <w:r>
              <w:rPr>
                <w:noProof/>
                <w:webHidden/>
              </w:rPr>
              <w:tab/>
            </w:r>
            <w:r>
              <w:rPr>
                <w:noProof/>
                <w:webHidden/>
              </w:rPr>
              <w:fldChar w:fldCharType="begin"/>
            </w:r>
            <w:r>
              <w:rPr>
                <w:noProof/>
                <w:webHidden/>
              </w:rPr>
              <w:instrText xml:space="preserve"> PAGEREF _Toc185604393 \h </w:instrText>
            </w:r>
            <w:r>
              <w:rPr>
                <w:noProof/>
                <w:webHidden/>
              </w:rPr>
            </w:r>
            <w:r>
              <w:rPr>
                <w:noProof/>
                <w:webHidden/>
              </w:rPr>
              <w:fldChar w:fldCharType="separate"/>
            </w:r>
            <w:r>
              <w:rPr>
                <w:noProof/>
                <w:webHidden/>
              </w:rPr>
              <w:t>20</w:t>
            </w:r>
            <w:r>
              <w:rPr>
                <w:noProof/>
                <w:webHidden/>
              </w:rPr>
              <w:fldChar w:fldCharType="end"/>
            </w:r>
          </w:hyperlink>
        </w:p>
        <w:p w14:paraId="45FACA44" w14:textId="0B78F312" w:rsidR="00E02F7C" w:rsidRDefault="00E02F7C">
          <w:pPr>
            <w:pStyle w:val="Inhopg3"/>
            <w:rPr>
              <w:rFonts w:eastAsiaTheme="minorEastAsia"/>
              <w:i w:val="0"/>
              <w:iCs w:val="0"/>
              <w:sz w:val="24"/>
              <w:szCs w:val="24"/>
            </w:rPr>
          </w:pPr>
          <w:hyperlink w:anchor="_Toc185604394" w:history="1">
            <w:r w:rsidRPr="00C11262">
              <w:rPr>
                <w:rStyle w:val="Hyperlink"/>
              </w:rPr>
              <w:t>Conclusie Graffitiwall</w:t>
            </w:r>
            <w:r>
              <w:rPr>
                <w:webHidden/>
              </w:rPr>
              <w:tab/>
            </w:r>
            <w:r>
              <w:rPr>
                <w:webHidden/>
              </w:rPr>
              <w:fldChar w:fldCharType="begin"/>
            </w:r>
            <w:r>
              <w:rPr>
                <w:webHidden/>
              </w:rPr>
              <w:instrText xml:space="preserve"> PAGEREF _Toc185604394 \h </w:instrText>
            </w:r>
            <w:r>
              <w:rPr>
                <w:webHidden/>
              </w:rPr>
            </w:r>
            <w:r>
              <w:rPr>
                <w:webHidden/>
              </w:rPr>
              <w:fldChar w:fldCharType="separate"/>
            </w:r>
            <w:r>
              <w:rPr>
                <w:webHidden/>
              </w:rPr>
              <w:t>21</w:t>
            </w:r>
            <w:r>
              <w:rPr>
                <w:webHidden/>
              </w:rPr>
              <w:fldChar w:fldCharType="end"/>
            </w:r>
          </w:hyperlink>
        </w:p>
        <w:p w14:paraId="412E61FA" w14:textId="7B26637E" w:rsidR="00E02F7C" w:rsidRDefault="00E02F7C">
          <w:pPr>
            <w:pStyle w:val="Inhopg3"/>
            <w:rPr>
              <w:rFonts w:eastAsiaTheme="minorEastAsia"/>
              <w:i w:val="0"/>
              <w:iCs w:val="0"/>
              <w:sz w:val="24"/>
              <w:szCs w:val="24"/>
            </w:rPr>
          </w:pPr>
          <w:hyperlink w:anchor="_Toc185604395" w:history="1">
            <w:r w:rsidRPr="00C11262">
              <w:rPr>
                <w:rStyle w:val="Hyperlink"/>
              </w:rPr>
              <w:t>Conclusie Mobile interview</w:t>
            </w:r>
            <w:r>
              <w:rPr>
                <w:webHidden/>
              </w:rPr>
              <w:tab/>
            </w:r>
            <w:r>
              <w:rPr>
                <w:webHidden/>
              </w:rPr>
              <w:fldChar w:fldCharType="begin"/>
            </w:r>
            <w:r>
              <w:rPr>
                <w:webHidden/>
              </w:rPr>
              <w:instrText xml:space="preserve"> PAGEREF _Toc185604395 \h </w:instrText>
            </w:r>
            <w:r>
              <w:rPr>
                <w:webHidden/>
              </w:rPr>
            </w:r>
            <w:r>
              <w:rPr>
                <w:webHidden/>
              </w:rPr>
              <w:fldChar w:fldCharType="separate"/>
            </w:r>
            <w:r>
              <w:rPr>
                <w:webHidden/>
              </w:rPr>
              <w:t>22</w:t>
            </w:r>
            <w:r>
              <w:rPr>
                <w:webHidden/>
              </w:rPr>
              <w:fldChar w:fldCharType="end"/>
            </w:r>
          </w:hyperlink>
        </w:p>
        <w:p w14:paraId="2B719468" w14:textId="1F223A6B" w:rsidR="00E02F7C" w:rsidRDefault="00E02F7C">
          <w:pPr>
            <w:pStyle w:val="Inhopg1"/>
            <w:tabs>
              <w:tab w:val="right" w:leader="dot" w:pos="9062"/>
            </w:tabs>
            <w:rPr>
              <w:rFonts w:eastAsiaTheme="minorEastAsia"/>
              <w:noProof/>
              <w:sz w:val="24"/>
              <w:szCs w:val="24"/>
              <w:lang w:eastAsia="nl-NL"/>
            </w:rPr>
          </w:pPr>
          <w:hyperlink w:anchor="_Toc185604396" w:history="1">
            <w:r w:rsidRPr="00C11262">
              <w:rPr>
                <w:rStyle w:val="Hyperlink"/>
                <w:noProof/>
              </w:rPr>
              <w:t>Brooding fase</w:t>
            </w:r>
            <w:r>
              <w:rPr>
                <w:noProof/>
                <w:webHidden/>
              </w:rPr>
              <w:tab/>
            </w:r>
            <w:r>
              <w:rPr>
                <w:noProof/>
                <w:webHidden/>
              </w:rPr>
              <w:fldChar w:fldCharType="begin"/>
            </w:r>
            <w:r>
              <w:rPr>
                <w:noProof/>
                <w:webHidden/>
              </w:rPr>
              <w:instrText xml:space="preserve"> PAGEREF _Toc185604396 \h </w:instrText>
            </w:r>
            <w:r>
              <w:rPr>
                <w:noProof/>
                <w:webHidden/>
              </w:rPr>
            </w:r>
            <w:r>
              <w:rPr>
                <w:noProof/>
                <w:webHidden/>
              </w:rPr>
              <w:fldChar w:fldCharType="separate"/>
            </w:r>
            <w:r>
              <w:rPr>
                <w:noProof/>
                <w:webHidden/>
              </w:rPr>
              <w:t>23</w:t>
            </w:r>
            <w:r>
              <w:rPr>
                <w:noProof/>
                <w:webHidden/>
              </w:rPr>
              <w:fldChar w:fldCharType="end"/>
            </w:r>
          </w:hyperlink>
        </w:p>
        <w:p w14:paraId="3F57126D" w14:textId="1F47FD9A" w:rsidR="00E02F7C" w:rsidRDefault="00E02F7C">
          <w:pPr>
            <w:pStyle w:val="Inhopg2"/>
            <w:tabs>
              <w:tab w:val="right" w:leader="dot" w:pos="9062"/>
            </w:tabs>
            <w:rPr>
              <w:rFonts w:eastAsiaTheme="minorEastAsia"/>
              <w:noProof/>
              <w:sz w:val="24"/>
              <w:szCs w:val="24"/>
              <w:lang w:eastAsia="nl-NL"/>
            </w:rPr>
          </w:pPr>
          <w:hyperlink w:anchor="_Toc185604397" w:history="1">
            <w:r w:rsidRPr="00C11262">
              <w:rPr>
                <w:rStyle w:val="Hyperlink"/>
                <w:noProof/>
              </w:rPr>
              <w:t>Waarden van de doelgroep</w:t>
            </w:r>
            <w:r>
              <w:rPr>
                <w:noProof/>
                <w:webHidden/>
              </w:rPr>
              <w:tab/>
            </w:r>
            <w:r>
              <w:rPr>
                <w:noProof/>
                <w:webHidden/>
              </w:rPr>
              <w:fldChar w:fldCharType="begin"/>
            </w:r>
            <w:r>
              <w:rPr>
                <w:noProof/>
                <w:webHidden/>
              </w:rPr>
              <w:instrText xml:space="preserve"> PAGEREF _Toc185604397 \h </w:instrText>
            </w:r>
            <w:r>
              <w:rPr>
                <w:noProof/>
                <w:webHidden/>
              </w:rPr>
            </w:r>
            <w:r>
              <w:rPr>
                <w:noProof/>
                <w:webHidden/>
              </w:rPr>
              <w:fldChar w:fldCharType="separate"/>
            </w:r>
            <w:r>
              <w:rPr>
                <w:noProof/>
                <w:webHidden/>
              </w:rPr>
              <w:t>24</w:t>
            </w:r>
            <w:r>
              <w:rPr>
                <w:noProof/>
                <w:webHidden/>
              </w:rPr>
              <w:fldChar w:fldCharType="end"/>
            </w:r>
          </w:hyperlink>
        </w:p>
        <w:p w14:paraId="0A6AC5BA" w14:textId="696B47D7" w:rsidR="00E02F7C" w:rsidRDefault="00E02F7C">
          <w:pPr>
            <w:pStyle w:val="Inhopg2"/>
            <w:tabs>
              <w:tab w:val="right" w:leader="dot" w:pos="9062"/>
            </w:tabs>
            <w:rPr>
              <w:rFonts w:eastAsiaTheme="minorEastAsia"/>
              <w:noProof/>
              <w:sz w:val="24"/>
              <w:szCs w:val="24"/>
              <w:lang w:eastAsia="nl-NL"/>
            </w:rPr>
          </w:pPr>
          <w:hyperlink w:anchor="_Toc185604398" w:history="1">
            <w:r w:rsidRPr="00C11262">
              <w:rPr>
                <w:rStyle w:val="Hyperlink"/>
                <w:noProof/>
              </w:rPr>
              <w:t>Valuefit</w:t>
            </w:r>
            <w:r>
              <w:rPr>
                <w:noProof/>
                <w:webHidden/>
              </w:rPr>
              <w:tab/>
            </w:r>
            <w:r>
              <w:rPr>
                <w:noProof/>
                <w:webHidden/>
              </w:rPr>
              <w:fldChar w:fldCharType="begin"/>
            </w:r>
            <w:r>
              <w:rPr>
                <w:noProof/>
                <w:webHidden/>
              </w:rPr>
              <w:instrText xml:space="preserve"> PAGEREF _Toc185604398 \h </w:instrText>
            </w:r>
            <w:r>
              <w:rPr>
                <w:noProof/>
                <w:webHidden/>
              </w:rPr>
            </w:r>
            <w:r>
              <w:rPr>
                <w:noProof/>
                <w:webHidden/>
              </w:rPr>
              <w:fldChar w:fldCharType="separate"/>
            </w:r>
            <w:r>
              <w:rPr>
                <w:noProof/>
                <w:webHidden/>
              </w:rPr>
              <w:t>24</w:t>
            </w:r>
            <w:r>
              <w:rPr>
                <w:noProof/>
                <w:webHidden/>
              </w:rPr>
              <w:fldChar w:fldCharType="end"/>
            </w:r>
          </w:hyperlink>
        </w:p>
        <w:p w14:paraId="3D303A27" w14:textId="1DE9BEB8" w:rsidR="00E02F7C" w:rsidRDefault="00E02F7C">
          <w:pPr>
            <w:pStyle w:val="Inhopg1"/>
            <w:tabs>
              <w:tab w:val="right" w:leader="dot" w:pos="9062"/>
            </w:tabs>
            <w:rPr>
              <w:rFonts w:eastAsiaTheme="minorEastAsia"/>
              <w:noProof/>
              <w:sz w:val="24"/>
              <w:szCs w:val="24"/>
              <w:lang w:eastAsia="nl-NL"/>
            </w:rPr>
          </w:pPr>
          <w:hyperlink w:anchor="_Toc185604399" w:history="1">
            <w:r w:rsidRPr="00C11262">
              <w:rPr>
                <w:rStyle w:val="Hyperlink"/>
                <w:noProof/>
              </w:rPr>
              <w:t>Concept fase</w:t>
            </w:r>
            <w:r>
              <w:rPr>
                <w:noProof/>
                <w:webHidden/>
              </w:rPr>
              <w:tab/>
            </w:r>
            <w:r>
              <w:rPr>
                <w:noProof/>
                <w:webHidden/>
              </w:rPr>
              <w:fldChar w:fldCharType="begin"/>
            </w:r>
            <w:r>
              <w:rPr>
                <w:noProof/>
                <w:webHidden/>
              </w:rPr>
              <w:instrText xml:space="preserve"> PAGEREF _Toc185604399 \h </w:instrText>
            </w:r>
            <w:r>
              <w:rPr>
                <w:noProof/>
                <w:webHidden/>
              </w:rPr>
            </w:r>
            <w:r>
              <w:rPr>
                <w:noProof/>
                <w:webHidden/>
              </w:rPr>
              <w:fldChar w:fldCharType="separate"/>
            </w:r>
            <w:r>
              <w:rPr>
                <w:noProof/>
                <w:webHidden/>
              </w:rPr>
              <w:t>25</w:t>
            </w:r>
            <w:r>
              <w:rPr>
                <w:noProof/>
                <w:webHidden/>
              </w:rPr>
              <w:fldChar w:fldCharType="end"/>
            </w:r>
          </w:hyperlink>
        </w:p>
        <w:p w14:paraId="7E33ABE0" w14:textId="106C4346" w:rsidR="00E02F7C" w:rsidRDefault="00E02F7C">
          <w:pPr>
            <w:pStyle w:val="Inhopg2"/>
            <w:tabs>
              <w:tab w:val="right" w:leader="dot" w:pos="9062"/>
            </w:tabs>
            <w:rPr>
              <w:rFonts w:eastAsiaTheme="minorEastAsia"/>
              <w:noProof/>
              <w:sz w:val="24"/>
              <w:szCs w:val="24"/>
              <w:lang w:eastAsia="nl-NL"/>
            </w:rPr>
          </w:pPr>
          <w:hyperlink w:anchor="_Toc185604400" w:history="1">
            <w:r w:rsidRPr="00C11262">
              <w:rPr>
                <w:rStyle w:val="Hyperlink"/>
                <w:noProof/>
              </w:rPr>
              <w:t>Stap 1: Hoger doel</w:t>
            </w:r>
            <w:r>
              <w:rPr>
                <w:noProof/>
                <w:webHidden/>
              </w:rPr>
              <w:tab/>
            </w:r>
            <w:r>
              <w:rPr>
                <w:noProof/>
                <w:webHidden/>
              </w:rPr>
              <w:fldChar w:fldCharType="begin"/>
            </w:r>
            <w:r>
              <w:rPr>
                <w:noProof/>
                <w:webHidden/>
              </w:rPr>
              <w:instrText xml:space="preserve"> PAGEREF _Toc185604400 \h </w:instrText>
            </w:r>
            <w:r>
              <w:rPr>
                <w:noProof/>
                <w:webHidden/>
              </w:rPr>
            </w:r>
            <w:r>
              <w:rPr>
                <w:noProof/>
                <w:webHidden/>
              </w:rPr>
              <w:fldChar w:fldCharType="separate"/>
            </w:r>
            <w:r>
              <w:rPr>
                <w:noProof/>
                <w:webHidden/>
              </w:rPr>
              <w:t>25</w:t>
            </w:r>
            <w:r>
              <w:rPr>
                <w:noProof/>
                <w:webHidden/>
              </w:rPr>
              <w:fldChar w:fldCharType="end"/>
            </w:r>
          </w:hyperlink>
        </w:p>
        <w:p w14:paraId="1F55BC0B" w14:textId="31407511" w:rsidR="00E02F7C" w:rsidRDefault="00E02F7C">
          <w:pPr>
            <w:pStyle w:val="Inhopg2"/>
            <w:tabs>
              <w:tab w:val="right" w:leader="dot" w:pos="9062"/>
            </w:tabs>
            <w:rPr>
              <w:rFonts w:eastAsiaTheme="minorEastAsia"/>
              <w:noProof/>
              <w:sz w:val="24"/>
              <w:szCs w:val="24"/>
              <w:lang w:eastAsia="nl-NL"/>
            </w:rPr>
          </w:pPr>
          <w:hyperlink w:anchor="_Toc185604401" w:history="1">
            <w:r w:rsidRPr="00C11262">
              <w:rPr>
                <w:rStyle w:val="Hyperlink"/>
                <w:noProof/>
              </w:rPr>
              <w:t>Stap 2: Waarom</w:t>
            </w:r>
            <w:r>
              <w:rPr>
                <w:noProof/>
                <w:webHidden/>
              </w:rPr>
              <w:tab/>
            </w:r>
            <w:r>
              <w:rPr>
                <w:noProof/>
                <w:webHidden/>
              </w:rPr>
              <w:fldChar w:fldCharType="begin"/>
            </w:r>
            <w:r>
              <w:rPr>
                <w:noProof/>
                <w:webHidden/>
              </w:rPr>
              <w:instrText xml:space="preserve"> PAGEREF _Toc185604401 \h </w:instrText>
            </w:r>
            <w:r>
              <w:rPr>
                <w:noProof/>
                <w:webHidden/>
              </w:rPr>
            </w:r>
            <w:r>
              <w:rPr>
                <w:noProof/>
                <w:webHidden/>
              </w:rPr>
              <w:fldChar w:fldCharType="separate"/>
            </w:r>
            <w:r>
              <w:rPr>
                <w:noProof/>
                <w:webHidden/>
              </w:rPr>
              <w:t>25</w:t>
            </w:r>
            <w:r>
              <w:rPr>
                <w:noProof/>
                <w:webHidden/>
              </w:rPr>
              <w:fldChar w:fldCharType="end"/>
            </w:r>
          </w:hyperlink>
        </w:p>
        <w:p w14:paraId="371BBBA7" w14:textId="3032951E" w:rsidR="00E02F7C" w:rsidRDefault="00E02F7C">
          <w:pPr>
            <w:pStyle w:val="Inhopg2"/>
            <w:tabs>
              <w:tab w:val="right" w:leader="dot" w:pos="9062"/>
            </w:tabs>
            <w:rPr>
              <w:rFonts w:eastAsiaTheme="minorEastAsia"/>
              <w:noProof/>
              <w:sz w:val="24"/>
              <w:szCs w:val="24"/>
              <w:lang w:eastAsia="nl-NL"/>
            </w:rPr>
          </w:pPr>
          <w:hyperlink w:anchor="_Toc185604402" w:history="1">
            <w:r w:rsidRPr="00C11262">
              <w:rPr>
                <w:rStyle w:val="Hyperlink"/>
                <w:noProof/>
              </w:rPr>
              <w:t>Stap 3: Voorlopige visie</w:t>
            </w:r>
            <w:r>
              <w:rPr>
                <w:noProof/>
                <w:webHidden/>
              </w:rPr>
              <w:tab/>
            </w:r>
            <w:r>
              <w:rPr>
                <w:noProof/>
                <w:webHidden/>
              </w:rPr>
              <w:fldChar w:fldCharType="begin"/>
            </w:r>
            <w:r>
              <w:rPr>
                <w:noProof/>
                <w:webHidden/>
              </w:rPr>
              <w:instrText xml:space="preserve"> PAGEREF _Toc185604402 \h </w:instrText>
            </w:r>
            <w:r>
              <w:rPr>
                <w:noProof/>
                <w:webHidden/>
              </w:rPr>
            </w:r>
            <w:r>
              <w:rPr>
                <w:noProof/>
                <w:webHidden/>
              </w:rPr>
              <w:fldChar w:fldCharType="separate"/>
            </w:r>
            <w:r>
              <w:rPr>
                <w:noProof/>
                <w:webHidden/>
              </w:rPr>
              <w:t>25</w:t>
            </w:r>
            <w:r>
              <w:rPr>
                <w:noProof/>
                <w:webHidden/>
              </w:rPr>
              <w:fldChar w:fldCharType="end"/>
            </w:r>
          </w:hyperlink>
        </w:p>
        <w:p w14:paraId="3DFABE59" w14:textId="5CF298C0" w:rsidR="00E02F7C" w:rsidRDefault="00E02F7C">
          <w:pPr>
            <w:pStyle w:val="Inhopg2"/>
            <w:tabs>
              <w:tab w:val="right" w:leader="dot" w:pos="9062"/>
            </w:tabs>
            <w:rPr>
              <w:rFonts w:eastAsiaTheme="minorEastAsia"/>
              <w:noProof/>
              <w:sz w:val="24"/>
              <w:szCs w:val="24"/>
              <w:lang w:eastAsia="nl-NL"/>
            </w:rPr>
          </w:pPr>
          <w:hyperlink w:anchor="_Toc185604403" w:history="1">
            <w:r w:rsidRPr="00C11262">
              <w:rPr>
                <w:rStyle w:val="Hyperlink"/>
                <w:noProof/>
              </w:rPr>
              <w:t>Stap 5: Definitieve visie</w:t>
            </w:r>
            <w:r>
              <w:rPr>
                <w:noProof/>
                <w:webHidden/>
              </w:rPr>
              <w:tab/>
            </w:r>
            <w:r>
              <w:rPr>
                <w:noProof/>
                <w:webHidden/>
              </w:rPr>
              <w:fldChar w:fldCharType="begin"/>
            </w:r>
            <w:r>
              <w:rPr>
                <w:noProof/>
                <w:webHidden/>
              </w:rPr>
              <w:instrText xml:space="preserve"> PAGEREF _Toc185604403 \h </w:instrText>
            </w:r>
            <w:r>
              <w:rPr>
                <w:noProof/>
                <w:webHidden/>
              </w:rPr>
            </w:r>
            <w:r>
              <w:rPr>
                <w:noProof/>
                <w:webHidden/>
              </w:rPr>
              <w:fldChar w:fldCharType="separate"/>
            </w:r>
            <w:r>
              <w:rPr>
                <w:noProof/>
                <w:webHidden/>
              </w:rPr>
              <w:t>26</w:t>
            </w:r>
            <w:r>
              <w:rPr>
                <w:noProof/>
                <w:webHidden/>
              </w:rPr>
              <w:fldChar w:fldCharType="end"/>
            </w:r>
          </w:hyperlink>
        </w:p>
        <w:p w14:paraId="57653D83" w14:textId="07DFBBE7" w:rsidR="00E02F7C" w:rsidRDefault="00E02F7C">
          <w:pPr>
            <w:pStyle w:val="Inhopg2"/>
            <w:tabs>
              <w:tab w:val="right" w:leader="dot" w:pos="9062"/>
            </w:tabs>
            <w:rPr>
              <w:rFonts w:eastAsiaTheme="minorEastAsia"/>
              <w:noProof/>
              <w:sz w:val="24"/>
              <w:szCs w:val="24"/>
              <w:lang w:eastAsia="nl-NL"/>
            </w:rPr>
          </w:pPr>
          <w:hyperlink w:anchor="_Toc185604404" w:history="1">
            <w:r w:rsidRPr="00C11262">
              <w:rPr>
                <w:rStyle w:val="Hyperlink"/>
                <w:noProof/>
              </w:rPr>
              <w:t>Molecuulprinciepe</w:t>
            </w:r>
            <w:r>
              <w:rPr>
                <w:noProof/>
                <w:webHidden/>
              </w:rPr>
              <w:tab/>
            </w:r>
            <w:r>
              <w:rPr>
                <w:noProof/>
                <w:webHidden/>
              </w:rPr>
              <w:fldChar w:fldCharType="begin"/>
            </w:r>
            <w:r>
              <w:rPr>
                <w:noProof/>
                <w:webHidden/>
              </w:rPr>
              <w:instrText xml:space="preserve"> PAGEREF _Toc185604404 \h </w:instrText>
            </w:r>
            <w:r>
              <w:rPr>
                <w:noProof/>
                <w:webHidden/>
              </w:rPr>
            </w:r>
            <w:r>
              <w:rPr>
                <w:noProof/>
                <w:webHidden/>
              </w:rPr>
              <w:fldChar w:fldCharType="separate"/>
            </w:r>
            <w:r>
              <w:rPr>
                <w:noProof/>
                <w:webHidden/>
              </w:rPr>
              <w:t>26</w:t>
            </w:r>
            <w:r>
              <w:rPr>
                <w:noProof/>
                <w:webHidden/>
              </w:rPr>
              <w:fldChar w:fldCharType="end"/>
            </w:r>
          </w:hyperlink>
        </w:p>
        <w:p w14:paraId="61F5BAFB" w14:textId="74BD6063" w:rsidR="00E02F7C" w:rsidRDefault="00E02F7C">
          <w:pPr>
            <w:pStyle w:val="Inhopg1"/>
            <w:tabs>
              <w:tab w:val="right" w:leader="dot" w:pos="9062"/>
            </w:tabs>
            <w:rPr>
              <w:rFonts w:eastAsiaTheme="minorEastAsia"/>
              <w:noProof/>
              <w:sz w:val="24"/>
              <w:szCs w:val="24"/>
              <w:lang w:eastAsia="nl-NL"/>
            </w:rPr>
          </w:pPr>
          <w:hyperlink w:anchor="_Toc185604405" w:history="1">
            <w:r w:rsidRPr="00C11262">
              <w:rPr>
                <w:rStyle w:val="Hyperlink"/>
                <w:noProof/>
              </w:rPr>
              <w:t>Concepten</w:t>
            </w:r>
            <w:r>
              <w:rPr>
                <w:noProof/>
                <w:webHidden/>
              </w:rPr>
              <w:tab/>
            </w:r>
            <w:r>
              <w:rPr>
                <w:noProof/>
                <w:webHidden/>
              </w:rPr>
              <w:fldChar w:fldCharType="begin"/>
            </w:r>
            <w:r>
              <w:rPr>
                <w:noProof/>
                <w:webHidden/>
              </w:rPr>
              <w:instrText xml:space="preserve"> PAGEREF _Toc185604405 \h </w:instrText>
            </w:r>
            <w:r>
              <w:rPr>
                <w:noProof/>
                <w:webHidden/>
              </w:rPr>
            </w:r>
            <w:r>
              <w:rPr>
                <w:noProof/>
                <w:webHidden/>
              </w:rPr>
              <w:fldChar w:fldCharType="separate"/>
            </w:r>
            <w:r>
              <w:rPr>
                <w:noProof/>
                <w:webHidden/>
              </w:rPr>
              <w:t>27</w:t>
            </w:r>
            <w:r>
              <w:rPr>
                <w:noProof/>
                <w:webHidden/>
              </w:rPr>
              <w:fldChar w:fldCharType="end"/>
            </w:r>
          </w:hyperlink>
        </w:p>
        <w:p w14:paraId="2B131AB5" w14:textId="49083E6D" w:rsidR="00E02F7C" w:rsidRDefault="00E02F7C">
          <w:pPr>
            <w:pStyle w:val="Inhopg2"/>
            <w:tabs>
              <w:tab w:val="right" w:leader="dot" w:pos="9062"/>
            </w:tabs>
            <w:rPr>
              <w:rFonts w:eastAsiaTheme="minorEastAsia"/>
              <w:noProof/>
              <w:sz w:val="24"/>
              <w:szCs w:val="24"/>
              <w:lang w:eastAsia="nl-NL"/>
            </w:rPr>
          </w:pPr>
          <w:hyperlink w:anchor="_Toc185604406" w:history="1">
            <w:r w:rsidRPr="00C11262">
              <w:rPr>
                <w:rStyle w:val="Hyperlink"/>
                <w:noProof/>
              </w:rPr>
              <w:t>Concept 1</w:t>
            </w:r>
            <w:r>
              <w:rPr>
                <w:noProof/>
                <w:webHidden/>
              </w:rPr>
              <w:tab/>
            </w:r>
            <w:r>
              <w:rPr>
                <w:noProof/>
                <w:webHidden/>
              </w:rPr>
              <w:fldChar w:fldCharType="begin"/>
            </w:r>
            <w:r>
              <w:rPr>
                <w:noProof/>
                <w:webHidden/>
              </w:rPr>
              <w:instrText xml:space="preserve"> PAGEREF _Toc185604406 \h </w:instrText>
            </w:r>
            <w:r>
              <w:rPr>
                <w:noProof/>
                <w:webHidden/>
              </w:rPr>
            </w:r>
            <w:r>
              <w:rPr>
                <w:noProof/>
                <w:webHidden/>
              </w:rPr>
              <w:fldChar w:fldCharType="separate"/>
            </w:r>
            <w:r>
              <w:rPr>
                <w:noProof/>
                <w:webHidden/>
              </w:rPr>
              <w:t>27</w:t>
            </w:r>
            <w:r>
              <w:rPr>
                <w:noProof/>
                <w:webHidden/>
              </w:rPr>
              <w:fldChar w:fldCharType="end"/>
            </w:r>
          </w:hyperlink>
        </w:p>
        <w:p w14:paraId="16F45E55" w14:textId="382BEC07" w:rsidR="00E02F7C" w:rsidRDefault="00E02F7C">
          <w:pPr>
            <w:pStyle w:val="Inhopg2"/>
            <w:tabs>
              <w:tab w:val="right" w:leader="dot" w:pos="9062"/>
            </w:tabs>
            <w:rPr>
              <w:rFonts w:eastAsiaTheme="minorEastAsia"/>
              <w:noProof/>
              <w:sz w:val="24"/>
              <w:szCs w:val="24"/>
              <w:lang w:eastAsia="nl-NL"/>
            </w:rPr>
          </w:pPr>
          <w:hyperlink w:anchor="_Toc185604407" w:history="1">
            <w:r w:rsidRPr="00C11262">
              <w:rPr>
                <w:rStyle w:val="Hyperlink"/>
                <w:noProof/>
              </w:rPr>
              <w:t>Concept 2</w:t>
            </w:r>
            <w:r>
              <w:rPr>
                <w:noProof/>
                <w:webHidden/>
              </w:rPr>
              <w:tab/>
            </w:r>
            <w:r>
              <w:rPr>
                <w:noProof/>
                <w:webHidden/>
              </w:rPr>
              <w:fldChar w:fldCharType="begin"/>
            </w:r>
            <w:r>
              <w:rPr>
                <w:noProof/>
                <w:webHidden/>
              </w:rPr>
              <w:instrText xml:space="preserve"> PAGEREF _Toc185604407 \h </w:instrText>
            </w:r>
            <w:r>
              <w:rPr>
                <w:noProof/>
                <w:webHidden/>
              </w:rPr>
            </w:r>
            <w:r>
              <w:rPr>
                <w:noProof/>
                <w:webHidden/>
              </w:rPr>
              <w:fldChar w:fldCharType="separate"/>
            </w:r>
            <w:r>
              <w:rPr>
                <w:noProof/>
                <w:webHidden/>
              </w:rPr>
              <w:t>27</w:t>
            </w:r>
            <w:r>
              <w:rPr>
                <w:noProof/>
                <w:webHidden/>
              </w:rPr>
              <w:fldChar w:fldCharType="end"/>
            </w:r>
          </w:hyperlink>
        </w:p>
        <w:p w14:paraId="37D3AEC8" w14:textId="48DD9DBF" w:rsidR="00E02F7C" w:rsidRDefault="00E02F7C">
          <w:pPr>
            <w:pStyle w:val="Inhopg1"/>
            <w:tabs>
              <w:tab w:val="right" w:leader="dot" w:pos="9062"/>
            </w:tabs>
            <w:rPr>
              <w:rFonts w:eastAsiaTheme="minorEastAsia"/>
              <w:noProof/>
              <w:sz w:val="24"/>
              <w:szCs w:val="24"/>
              <w:lang w:eastAsia="nl-NL"/>
            </w:rPr>
          </w:pPr>
          <w:hyperlink w:anchor="_Toc185604408" w:history="1">
            <w:r w:rsidRPr="00C11262">
              <w:rPr>
                <w:rStyle w:val="Hyperlink"/>
                <w:noProof/>
              </w:rPr>
              <w:t>Intended experience</w:t>
            </w:r>
            <w:r>
              <w:rPr>
                <w:noProof/>
                <w:webHidden/>
              </w:rPr>
              <w:tab/>
            </w:r>
            <w:r>
              <w:rPr>
                <w:noProof/>
                <w:webHidden/>
              </w:rPr>
              <w:fldChar w:fldCharType="begin"/>
            </w:r>
            <w:r>
              <w:rPr>
                <w:noProof/>
                <w:webHidden/>
              </w:rPr>
              <w:instrText xml:space="preserve"> PAGEREF _Toc185604408 \h </w:instrText>
            </w:r>
            <w:r>
              <w:rPr>
                <w:noProof/>
                <w:webHidden/>
              </w:rPr>
            </w:r>
            <w:r>
              <w:rPr>
                <w:noProof/>
                <w:webHidden/>
              </w:rPr>
              <w:fldChar w:fldCharType="separate"/>
            </w:r>
            <w:r>
              <w:rPr>
                <w:noProof/>
                <w:webHidden/>
              </w:rPr>
              <w:t>28</w:t>
            </w:r>
            <w:r>
              <w:rPr>
                <w:noProof/>
                <w:webHidden/>
              </w:rPr>
              <w:fldChar w:fldCharType="end"/>
            </w:r>
          </w:hyperlink>
        </w:p>
        <w:p w14:paraId="4EE50892" w14:textId="4A6BF120" w:rsidR="00E02F7C" w:rsidRDefault="00E02F7C">
          <w:pPr>
            <w:pStyle w:val="Inhopg2"/>
            <w:tabs>
              <w:tab w:val="right" w:leader="dot" w:pos="9062"/>
            </w:tabs>
            <w:rPr>
              <w:rFonts w:eastAsiaTheme="minorEastAsia"/>
              <w:noProof/>
              <w:sz w:val="24"/>
              <w:szCs w:val="24"/>
              <w:lang w:eastAsia="nl-NL"/>
            </w:rPr>
          </w:pPr>
          <w:hyperlink w:anchor="_Toc185604409" w:history="1">
            <w:r w:rsidRPr="00C11262">
              <w:rPr>
                <w:rStyle w:val="Hyperlink"/>
                <w:noProof/>
              </w:rPr>
              <w:t>Waarden – Value fit</w:t>
            </w:r>
            <w:r>
              <w:rPr>
                <w:noProof/>
                <w:webHidden/>
              </w:rPr>
              <w:tab/>
            </w:r>
            <w:r>
              <w:rPr>
                <w:noProof/>
                <w:webHidden/>
              </w:rPr>
              <w:fldChar w:fldCharType="begin"/>
            </w:r>
            <w:r>
              <w:rPr>
                <w:noProof/>
                <w:webHidden/>
              </w:rPr>
              <w:instrText xml:space="preserve"> PAGEREF _Toc185604409 \h </w:instrText>
            </w:r>
            <w:r>
              <w:rPr>
                <w:noProof/>
                <w:webHidden/>
              </w:rPr>
            </w:r>
            <w:r>
              <w:rPr>
                <w:noProof/>
                <w:webHidden/>
              </w:rPr>
              <w:fldChar w:fldCharType="separate"/>
            </w:r>
            <w:r>
              <w:rPr>
                <w:noProof/>
                <w:webHidden/>
              </w:rPr>
              <w:t>28</w:t>
            </w:r>
            <w:r>
              <w:rPr>
                <w:noProof/>
                <w:webHidden/>
              </w:rPr>
              <w:fldChar w:fldCharType="end"/>
            </w:r>
          </w:hyperlink>
        </w:p>
        <w:p w14:paraId="4386A1AE" w14:textId="0125C74C" w:rsidR="00E02F7C" w:rsidRDefault="00E02F7C">
          <w:pPr>
            <w:pStyle w:val="Inhopg2"/>
            <w:tabs>
              <w:tab w:val="right" w:leader="dot" w:pos="9062"/>
            </w:tabs>
            <w:rPr>
              <w:rFonts w:eastAsiaTheme="minorEastAsia"/>
              <w:noProof/>
              <w:sz w:val="24"/>
              <w:szCs w:val="24"/>
              <w:lang w:eastAsia="nl-NL"/>
            </w:rPr>
          </w:pPr>
          <w:hyperlink w:anchor="_Toc185604410" w:history="1">
            <w:r w:rsidRPr="00C11262">
              <w:rPr>
                <w:rStyle w:val="Hyperlink"/>
                <w:noProof/>
              </w:rPr>
              <w:t>Plezier</w:t>
            </w:r>
            <w:r>
              <w:rPr>
                <w:noProof/>
                <w:webHidden/>
              </w:rPr>
              <w:tab/>
            </w:r>
            <w:r>
              <w:rPr>
                <w:noProof/>
                <w:webHidden/>
              </w:rPr>
              <w:fldChar w:fldCharType="begin"/>
            </w:r>
            <w:r>
              <w:rPr>
                <w:noProof/>
                <w:webHidden/>
              </w:rPr>
              <w:instrText xml:space="preserve"> PAGEREF _Toc185604410 \h </w:instrText>
            </w:r>
            <w:r>
              <w:rPr>
                <w:noProof/>
                <w:webHidden/>
              </w:rPr>
            </w:r>
            <w:r>
              <w:rPr>
                <w:noProof/>
                <w:webHidden/>
              </w:rPr>
              <w:fldChar w:fldCharType="separate"/>
            </w:r>
            <w:r>
              <w:rPr>
                <w:noProof/>
                <w:webHidden/>
              </w:rPr>
              <w:t>28</w:t>
            </w:r>
            <w:r>
              <w:rPr>
                <w:noProof/>
                <w:webHidden/>
              </w:rPr>
              <w:fldChar w:fldCharType="end"/>
            </w:r>
          </w:hyperlink>
        </w:p>
        <w:p w14:paraId="1EF5657B" w14:textId="4B6A7C87" w:rsidR="00E02F7C" w:rsidRDefault="00E02F7C">
          <w:pPr>
            <w:pStyle w:val="Inhopg2"/>
            <w:tabs>
              <w:tab w:val="right" w:leader="dot" w:pos="9062"/>
            </w:tabs>
            <w:rPr>
              <w:rFonts w:eastAsiaTheme="minorEastAsia"/>
              <w:noProof/>
              <w:sz w:val="24"/>
              <w:szCs w:val="24"/>
              <w:lang w:eastAsia="nl-NL"/>
            </w:rPr>
          </w:pPr>
          <w:hyperlink w:anchor="_Toc185604411" w:history="1">
            <w:r w:rsidRPr="00C11262">
              <w:rPr>
                <w:rStyle w:val="Hyperlink"/>
                <w:noProof/>
              </w:rPr>
              <w:t>Verbinding</w:t>
            </w:r>
            <w:r>
              <w:rPr>
                <w:noProof/>
                <w:webHidden/>
              </w:rPr>
              <w:tab/>
            </w:r>
            <w:r>
              <w:rPr>
                <w:noProof/>
                <w:webHidden/>
              </w:rPr>
              <w:fldChar w:fldCharType="begin"/>
            </w:r>
            <w:r>
              <w:rPr>
                <w:noProof/>
                <w:webHidden/>
              </w:rPr>
              <w:instrText xml:space="preserve"> PAGEREF _Toc185604411 \h </w:instrText>
            </w:r>
            <w:r>
              <w:rPr>
                <w:noProof/>
                <w:webHidden/>
              </w:rPr>
            </w:r>
            <w:r>
              <w:rPr>
                <w:noProof/>
                <w:webHidden/>
              </w:rPr>
              <w:fldChar w:fldCharType="separate"/>
            </w:r>
            <w:r>
              <w:rPr>
                <w:noProof/>
                <w:webHidden/>
              </w:rPr>
              <w:t>28</w:t>
            </w:r>
            <w:r>
              <w:rPr>
                <w:noProof/>
                <w:webHidden/>
              </w:rPr>
              <w:fldChar w:fldCharType="end"/>
            </w:r>
          </w:hyperlink>
        </w:p>
        <w:p w14:paraId="4742EE49" w14:textId="7D469436" w:rsidR="00E02F7C" w:rsidRDefault="00E02F7C">
          <w:pPr>
            <w:pStyle w:val="Inhopg2"/>
            <w:tabs>
              <w:tab w:val="right" w:leader="dot" w:pos="9062"/>
            </w:tabs>
            <w:rPr>
              <w:rFonts w:eastAsiaTheme="minorEastAsia"/>
              <w:noProof/>
              <w:sz w:val="24"/>
              <w:szCs w:val="24"/>
              <w:lang w:eastAsia="nl-NL"/>
            </w:rPr>
          </w:pPr>
          <w:hyperlink w:anchor="_Toc185604412" w:history="1">
            <w:r w:rsidRPr="00C11262">
              <w:rPr>
                <w:rStyle w:val="Hyperlink"/>
                <w:noProof/>
              </w:rPr>
              <w:t>Leerontwikkeling</w:t>
            </w:r>
            <w:r>
              <w:rPr>
                <w:noProof/>
                <w:webHidden/>
              </w:rPr>
              <w:tab/>
            </w:r>
            <w:r>
              <w:rPr>
                <w:noProof/>
                <w:webHidden/>
              </w:rPr>
              <w:fldChar w:fldCharType="begin"/>
            </w:r>
            <w:r>
              <w:rPr>
                <w:noProof/>
                <w:webHidden/>
              </w:rPr>
              <w:instrText xml:space="preserve"> PAGEREF _Toc185604412 \h </w:instrText>
            </w:r>
            <w:r>
              <w:rPr>
                <w:noProof/>
                <w:webHidden/>
              </w:rPr>
            </w:r>
            <w:r>
              <w:rPr>
                <w:noProof/>
                <w:webHidden/>
              </w:rPr>
              <w:fldChar w:fldCharType="separate"/>
            </w:r>
            <w:r>
              <w:rPr>
                <w:noProof/>
                <w:webHidden/>
              </w:rPr>
              <w:t>28</w:t>
            </w:r>
            <w:r>
              <w:rPr>
                <w:noProof/>
                <w:webHidden/>
              </w:rPr>
              <w:fldChar w:fldCharType="end"/>
            </w:r>
          </w:hyperlink>
        </w:p>
        <w:p w14:paraId="6DBC2EBF" w14:textId="239EF509" w:rsidR="00E02F7C" w:rsidRDefault="00E02F7C">
          <w:pPr>
            <w:pStyle w:val="Inhopg2"/>
            <w:tabs>
              <w:tab w:val="right" w:leader="dot" w:pos="9062"/>
            </w:tabs>
            <w:rPr>
              <w:rFonts w:eastAsiaTheme="minorEastAsia"/>
              <w:noProof/>
              <w:sz w:val="24"/>
              <w:szCs w:val="24"/>
              <w:lang w:eastAsia="nl-NL"/>
            </w:rPr>
          </w:pPr>
          <w:hyperlink w:anchor="_Toc185604413" w:history="1">
            <w:r w:rsidRPr="00C11262">
              <w:rPr>
                <w:rStyle w:val="Hyperlink"/>
                <w:noProof/>
              </w:rPr>
              <w:t>Gevoelens &amp; emoties</w:t>
            </w:r>
            <w:r>
              <w:rPr>
                <w:noProof/>
                <w:webHidden/>
              </w:rPr>
              <w:tab/>
            </w:r>
            <w:r>
              <w:rPr>
                <w:noProof/>
                <w:webHidden/>
              </w:rPr>
              <w:fldChar w:fldCharType="begin"/>
            </w:r>
            <w:r>
              <w:rPr>
                <w:noProof/>
                <w:webHidden/>
              </w:rPr>
              <w:instrText xml:space="preserve"> PAGEREF _Toc185604413 \h </w:instrText>
            </w:r>
            <w:r>
              <w:rPr>
                <w:noProof/>
                <w:webHidden/>
              </w:rPr>
            </w:r>
            <w:r>
              <w:rPr>
                <w:noProof/>
                <w:webHidden/>
              </w:rPr>
              <w:fldChar w:fldCharType="separate"/>
            </w:r>
            <w:r>
              <w:rPr>
                <w:noProof/>
                <w:webHidden/>
              </w:rPr>
              <w:t>28</w:t>
            </w:r>
            <w:r>
              <w:rPr>
                <w:noProof/>
                <w:webHidden/>
              </w:rPr>
              <w:fldChar w:fldCharType="end"/>
            </w:r>
          </w:hyperlink>
        </w:p>
        <w:p w14:paraId="675A597C" w14:textId="3618C5D9" w:rsidR="00E02F7C" w:rsidRDefault="00E02F7C">
          <w:pPr>
            <w:pStyle w:val="Inhopg2"/>
            <w:tabs>
              <w:tab w:val="right" w:leader="dot" w:pos="9062"/>
            </w:tabs>
            <w:rPr>
              <w:rFonts w:eastAsiaTheme="minorEastAsia"/>
              <w:noProof/>
              <w:sz w:val="24"/>
              <w:szCs w:val="24"/>
              <w:lang w:eastAsia="nl-NL"/>
            </w:rPr>
          </w:pPr>
          <w:hyperlink w:anchor="_Toc185604414" w:history="1">
            <w:r w:rsidRPr="00C11262">
              <w:rPr>
                <w:rStyle w:val="Hyperlink"/>
                <w:noProof/>
              </w:rPr>
              <w:t>Atmosfeer</w:t>
            </w:r>
            <w:r>
              <w:rPr>
                <w:noProof/>
                <w:webHidden/>
              </w:rPr>
              <w:tab/>
            </w:r>
            <w:r>
              <w:rPr>
                <w:noProof/>
                <w:webHidden/>
              </w:rPr>
              <w:fldChar w:fldCharType="begin"/>
            </w:r>
            <w:r>
              <w:rPr>
                <w:noProof/>
                <w:webHidden/>
              </w:rPr>
              <w:instrText xml:space="preserve"> PAGEREF _Toc185604414 \h </w:instrText>
            </w:r>
            <w:r>
              <w:rPr>
                <w:noProof/>
                <w:webHidden/>
              </w:rPr>
            </w:r>
            <w:r>
              <w:rPr>
                <w:noProof/>
                <w:webHidden/>
              </w:rPr>
              <w:fldChar w:fldCharType="separate"/>
            </w:r>
            <w:r>
              <w:rPr>
                <w:noProof/>
                <w:webHidden/>
              </w:rPr>
              <w:t>29</w:t>
            </w:r>
            <w:r>
              <w:rPr>
                <w:noProof/>
                <w:webHidden/>
              </w:rPr>
              <w:fldChar w:fldCharType="end"/>
            </w:r>
          </w:hyperlink>
        </w:p>
        <w:p w14:paraId="1027CCE1" w14:textId="1AD420F1" w:rsidR="00E02F7C" w:rsidRDefault="00E02F7C">
          <w:pPr>
            <w:pStyle w:val="Inhopg1"/>
            <w:tabs>
              <w:tab w:val="right" w:leader="dot" w:pos="9062"/>
            </w:tabs>
            <w:rPr>
              <w:rFonts w:eastAsiaTheme="minorEastAsia"/>
              <w:noProof/>
              <w:sz w:val="24"/>
              <w:szCs w:val="24"/>
              <w:lang w:eastAsia="nl-NL"/>
            </w:rPr>
          </w:pPr>
          <w:hyperlink w:anchor="_Toc185604415" w:history="1">
            <w:r w:rsidRPr="00C11262">
              <w:rPr>
                <w:rStyle w:val="Hyperlink"/>
                <w:noProof/>
              </w:rPr>
              <w:t>Pre-exposure, direct-exposure en post-exposure</w:t>
            </w:r>
            <w:r>
              <w:rPr>
                <w:noProof/>
                <w:webHidden/>
              </w:rPr>
              <w:tab/>
            </w:r>
            <w:r>
              <w:rPr>
                <w:noProof/>
                <w:webHidden/>
              </w:rPr>
              <w:fldChar w:fldCharType="begin"/>
            </w:r>
            <w:r>
              <w:rPr>
                <w:noProof/>
                <w:webHidden/>
              </w:rPr>
              <w:instrText xml:space="preserve"> PAGEREF _Toc185604415 \h </w:instrText>
            </w:r>
            <w:r>
              <w:rPr>
                <w:noProof/>
                <w:webHidden/>
              </w:rPr>
            </w:r>
            <w:r>
              <w:rPr>
                <w:noProof/>
                <w:webHidden/>
              </w:rPr>
              <w:fldChar w:fldCharType="separate"/>
            </w:r>
            <w:r>
              <w:rPr>
                <w:noProof/>
                <w:webHidden/>
              </w:rPr>
              <w:t>30</w:t>
            </w:r>
            <w:r>
              <w:rPr>
                <w:noProof/>
                <w:webHidden/>
              </w:rPr>
              <w:fldChar w:fldCharType="end"/>
            </w:r>
          </w:hyperlink>
        </w:p>
        <w:p w14:paraId="61EB9D9E" w14:textId="205DA4D3" w:rsidR="00E02F7C" w:rsidRDefault="00E02F7C">
          <w:pPr>
            <w:pStyle w:val="Inhopg1"/>
            <w:tabs>
              <w:tab w:val="right" w:leader="dot" w:pos="9062"/>
            </w:tabs>
            <w:rPr>
              <w:rFonts w:eastAsiaTheme="minorEastAsia"/>
              <w:noProof/>
              <w:sz w:val="24"/>
              <w:szCs w:val="24"/>
              <w:lang w:eastAsia="nl-NL"/>
            </w:rPr>
          </w:pPr>
          <w:hyperlink w:anchor="_Toc185604416" w:history="1">
            <w:r w:rsidRPr="00C11262">
              <w:rPr>
                <w:rStyle w:val="Hyperlink"/>
                <w:noProof/>
              </w:rPr>
              <w:t>Experience instrumenten – Thematisering</w:t>
            </w:r>
            <w:r>
              <w:rPr>
                <w:noProof/>
                <w:webHidden/>
              </w:rPr>
              <w:tab/>
            </w:r>
            <w:r>
              <w:rPr>
                <w:noProof/>
                <w:webHidden/>
              </w:rPr>
              <w:fldChar w:fldCharType="begin"/>
            </w:r>
            <w:r>
              <w:rPr>
                <w:noProof/>
                <w:webHidden/>
              </w:rPr>
              <w:instrText xml:space="preserve"> PAGEREF _Toc185604416 \h </w:instrText>
            </w:r>
            <w:r>
              <w:rPr>
                <w:noProof/>
                <w:webHidden/>
              </w:rPr>
            </w:r>
            <w:r>
              <w:rPr>
                <w:noProof/>
                <w:webHidden/>
              </w:rPr>
              <w:fldChar w:fldCharType="separate"/>
            </w:r>
            <w:r>
              <w:rPr>
                <w:noProof/>
                <w:webHidden/>
              </w:rPr>
              <w:t>31</w:t>
            </w:r>
            <w:r>
              <w:rPr>
                <w:noProof/>
                <w:webHidden/>
              </w:rPr>
              <w:fldChar w:fldCharType="end"/>
            </w:r>
          </w:hyperlink>
        </w:p>
        <w:p w14:paraId="270A93FC" w14:textId="4D530CEF" w:rsidR="00E02F7C" w:rsidRDefault="00E02F7C">
          <w:pPr>
            <w:pStyle w:val="Inhopg1"/>
            <w:tabs>
              <w:tab w:val="right" w:leader="dot" w:pos="9062"/>
            </w:tabs>
            <w:rPr>
              <w:rFonts w:eastAsiaTheme="minorEastAsia"/>
              <w:noProof/>
              <w:sz w:val="24"/>
              <w:szCs w:val="24"/>
              <w:lang w:eastAsia="nl-NL"/>
            </w:rPr>
          </w:pPr>
          <w:hyperlink w:anchor="_Toc185604417" w:history="1">
            <w:r w:rsidRPr="00C11262">
              <w:rPr>
                <w:rStyle w:val="Hyperlink"/>
                <w:noProof/>
              </w:rPr>
              <w:t>Storytelling</w:t>
            </w:r>
            <w:r>
              <w:rPr>
                <w:noProof/>
                <w:webHidden/>
              </w:rPr>
              <w:tab/>
            </w:r>
            <w:r>
              <w:rPr>
                <w:noProof/>
                <w:webHidden/>
              </w:rPr>
              <w:fldChar w:fldCharType="begin"/>
            </w:r>
            <w:r>
              <w:rPr>
                <w:noProof/>
                <w:webHidden/>
              </w:rPr>
              <w:instrText xml:space="preserve"> PAGEREF _Toc185604417 \h </w:instrText>
            </w:r>
            <w:r>
              <w:rPr>
                <w:noProof/>
                <w:webHidden/>
              </w:rPr>
            </w:r>
            <w:r>
              <w:rPr>
                <w:noProof/>
                <w:webHidden/>
              </w:rPr>
              <w:fldChar w:fldCharType="separate"/>
            </w:r>
            <w:r>
              <w:rPr>
                <w:noProof/>
                <w:webHidden/>
              </w:rPr>
              <w:t>33</w:t>
            </w:r>
            <w:r>
              <w:rPr>
                <w:noProof/>
                <w:webHidden/>
              </w:rPr>
              <w:fldChar w:fldCharType="end"/>
            </w:r>
          </w:hyperlink>
        </w:p>
        <w:p w14:paraId="5BDBFF5D" w14:textId="2F90B0C9" w:rsidR="00E02F7C" w:rsidRDefault="00E02F7C">
          <w:pPr>
            <w:pStyle w:val="Inhopg1"/>
            <w:tabs>
              <w:tab w:val="right" w:leader="dot" w:pos="9062"/>
            </w:tabs>
            <w:rPr>
              <w:rFonts w:eastAsiaTheme="minorEastAsia"/>
              <w:noProof/>
              <w:sz w:val="24"/>
              <w:szCs w:val="24"/>
              <w:lang w:eastAsia="nl-NL"/>
            </w:rPr>
          </w:pPr>
          <w:hyperlink w:anchor="_Toc185604418" w:history="1">
            <w:r w:rsidRPr="00C11262">
              <w:rPr>
                <w:rStyle w:val="Hyperlink"/>
                <w:noProof/>
                <w:lang w:val="en-GB"/>
              </w:rPr>
              <w:t>Bibliografie</w:t>
            </w:r>
            <w:r>
              <w:rPr>
                <w:noProof/>
                <w:webHidden/>
              </w:rPr>
              <w:tab/>
            </w:r>
            <w:r>
              <w:rPr>
                <w:noProof/>
                <w:webHidden/>
              </w:rPr>
              <w:fldChar w:fldCharType="begin"/>
            </w:r>
            <w:r>
              <w:rPr>
                <w:noProof/>
                <w:webHidden/>
              </w:rPr>
              <w:instrText xml:space="preserve"> PAGEREF _Toc185604418 \h </w:instrText>
            </w:r>
            <w:r>
              <w:rPr>
                <w:noProof/>
                <w:webHidden/>
              </w:rPr>
            </w:r>
            <w:r>
              <w:rPr>
                <w:noProof/>
                <w:webHidden/>
              </w:rPr>
              <w:fldChar w:fldCharType="separate"/>
            </w:r>
            <w:r>
              <w:rPr>
                <w:noProof/>
                <w:webHidden/>
              </w:rPr>
              <w:t>34</w:t>
            </w:r>
            <w:r>
              <w:rPr>
                <w:noProof/>
                <w:webHidden/>
              </w:rPr>
              <w:fldChar w:fldCharType="end"/>
            </w:r>
          </w:hyperlink>
        </w:p>
        <w:p w14:paraId="21E0844E" w14:textId="5E6C78BC" w:rsidR="00E02F7C" w:rsidRDefault="00E02F7C">
          <w:pPr>
            <w:pStyle w:val="Inhopg1"/>
            <w:tabs>
              <w:tab w:val="right" w:leader="dot" w:pos="9062"/>
            </w:tabs>
            <w:rPr>
              <w:rFonts w:eastAsiaTheme="minorEastAsia"/>
              <w:noProof/>
              <w:sz w:val="24"/>
              <w:szCs w:val="24"/>
              <w:lang w:eastAsia="nl-NL"/>
            </w:rPr>
          </w:pPr>
          <w:hyperlink w:anchor="_Toc185604419" w:history="1">
            <w:r w:rsidRPr="00C11262">
              <w:rPr>
                <w:rStyle w:val="Hyperlink"/>
                <w:noProof/>
              </w:rPr>
              <w:t>Bijlage 1</w:t>
            </w:r>
            <w:r>
              <w:rPr>
                <w:noProof/>
                <w:webHidden/>
              </w:rPr>
              <w:tab/>
            </w:r>
            <w:r>
              <w:rPr>
                <w:noProof/>
                <w:webHidden/>
              </w:rPr>
              <w:fldChar w:fldCharType="begin"/>
            </w:r>
            <w:r>
              <w:rPr>
                <w:noProof/>
                <w:webHidden/>
              </w:rPr>
              <w:instrText xml:space="preserve"> PAGEREF _Toc185604419 \h </w:instrText>
            </w:r>
            <w:r>
              <w:rPr>
                <w:noProof/>
                <w:webHidden/>
              </w:rPr>
            </w:r>
            <w:r>
              <w:rPr>
                <w:noProof/>
                <w:webHidden/>
              </w:rPr>
              <w:fldChar w:fldCharType="separate"/>
            </w:r>
            <w:r>
              <w:rPr>
                <w:noProof/>
                <w:webHidden/>
              </w:rPr>
              <w:t>36</w:t>
            </w:r>
            <w:r>
              <w:rPr>
                <w:noProof/>
                <w:webHidden/>
              </w:rPr>
              <w:fldChar w:fldCharType="end"/>
            </w:r>
          </w:hyperlink>
        </w:p>
        <w:p w14:paraId="3D405EEE" w14:textId="0785E808" w:rsidR="00E02F7C" w:rsidRDefault="00E02F7C">
          <w:pPr>
            <w:pStyle w:val="Inhopg1"/>
            <w:tabs>
              <w:tab w:val="right" w:leader="dot" w:pos="9062"/>
            </w:tabs>
            <w:rPr>
              <w:rFonts w:eastAsiaTheme="minorEastAsia"/>
              <w:noProof/>
              <w:sz w:val="24"/>
              <w:szCs w:val="24"/>
              <w:lang w:eastAsia="nl-NL"/>
            </w:rPr>
          </w:pPr>
          <w:hyperlink w:anchor="_Toc185604420" w:history="1">
            <w:r w:rsidRPr="00C11262">
              <w:rPr>
                <w:rStyle w:val="Hyperlink"/>
                <w:noProof/>
              </w:rPr>
              <w:t>Bijlage 2</w:t>
            </w:r>
            <w:r>
              <w:rPr>
                <w:noProof/>
                <w:webHidden/>
              </w:rPr>
              <w:tab/>
            </w:r>
            <w:r>
              <w:rPr>
                <w:noProof/>
                <w:webHidden/>
              </w:rPr>
              <w:fldChar w:fldCharType="begin"/>
            </w:r>
            <w:r>
              <w:rPr>
                <w:noProof/>
                <w:webHidden/>
              </w:rPr>
              <w:instrText xml:space="preserve"> PAGEREF _Toc185604420 \h </w:instrText>
            </w:r>
            <w:r>
              <w:rPr>
                <w:noProof/>
                <w:webHidden/>
              </w:rPr>
            </w:r>
            <w:r>
              <w:rPr>
                <w:noProof/>
                <w:webHidden/>
              </w:rPr>
              <w:fldChar w:fldCharType="separate"/>
            </w:r>
            <w:r>
              <w:rPr>
                <w:noProof/>
                <w:webHidden/>
              </w:rPr>
              <w:t>43</w:t>
            </w:r>
            <w:r>
              <w:rPr>
                <w:noProof/>
                <w:webHidden/>
              </w:rPr>
              <w:fldChar w:fldCharType="end"/>
            </w:r>
          </w:hyperlink>
        </w:p>
        <w:p w14:paraId="6986ABF2" w14:textId="0929D67B" w:rsidR="00E02F7C" w:rsidRDefault="00E02F7C">
          <w:pPr>
            <w:pStyle w:val="Inhopg1"/>
            <w:tabs>
              <w:tab w:val="right" w:leader="dot" w:pos="9062"/>
            </w:tabs>
            <w:rPr>
              <w:rFonts w:eastAsiaTheme="minorEastAsia"/>
              <w:noProof/>
              <w:sz w:val="24"/>
              <w:szCs w:val="24"/>
              <w:lang w:eastAsia="nl-NL"/>
            </w:rPr>
          </w:pPr>
          <w:hyperlink w:anchor="_Toc185604421" w:history="1">
            <w:r w:rsidRPr="00C11262">
              <w:rPr>
                <w:rStyle w:val="Hyperlink"/>
                <w:noProof/>
              </w:rPr>
              <w:t>Bijlage 3</w:t>
            </w:r>
            <w:r>
              <w:rPr>
                <w:noProof/>
                <w:webHidden/>
              </w:rPr>
              <w:tab/>
            </w:r>
            <w:r>
              <w:rPr>
                <w:noProof/>
                <w:webHidden/>
              </w:rPr>
              <w:fldChar w:fldCharType="begin"/>
            </w:r>
            <w:r>
              <w:rPr>
                <w:noProof/>
                <w:webHidden/>
              </w:rPr>
              <w:instrText xml:space="preserve"> PAGEREF _Toc185604421 \h </w:instrText>
            </w:r>
            <w:r>
              <w:rPr>
                <w:noProof/>
                <w:webHidden/>
              </w:rPr>
            </w:r>
            <w:r>
              <w:rPr>
                <w:noProof/>
                <w:webHidden/>
              </w:rPr>
              <w:fldChar w:fldCharType="separate"/>
            </w:r>
            <w:r>
              <w:rPr>
                <w:noProof/>
                <w:webHidden/>
              </w:rPr>
              <w:t>48</w:t>
            </w:r>
            <w:r>
              <w:rPr>
                <w:noProof/>
                <w:webHidden/>
              </w:rPr>
              <w:fldChar w:fldCharType="end"/>
            </w:r>
          </w:hyperlink>
        </w:p>
        <w:p w14:paraId="2C74E4DB" w14:textId="6E7F5ACC" w:rsidR="00D05BD8" w:rsidRDefault="00D05BD8">
          <w:r>
            <w:rPr>
              <w:b/>
              <w:bCs/>
            </w:rPr>
            <w:fldChar w:fldCharType="end"/>
          </w:r>
        </w:p>
      </w:sdtContent>
    </w:sdt>
    <w:p w14:paraId="3BE33A61" w14:textId="2CF2FA3B" w:rsidR="00D05BD8" w:rsidRDefault="00D05BD8"/>
    <w:p w14:paraId="00766B3A" w14:textId="77777777" w:rsidR="00D05BD8" w:rsidRDefault="00D05BD8">
      <w:r>
        <w:br w:type="page"/>
      </w:r>
    </w:p>
    <w:p w14:paraId="105BCDCD" w14:textId="6C7CB8AB" w:rsidR="00053483" w:rsidRDefault="00D05BD8" w:rsidP="00D05BD8">
      <w:pPr>
        <w:pStyle w:val="Kop1"/>
      </w:pPr>
      <w:bookmarkStart w:id="0" w:name="_Toc185604379"/>
      <w:r>
        <w:lastRenderedPageBreak/>
        <w:t>Interne analyse</w:t>
      </w:r>
      <w:bookmarkEnd w:id="0"/>
    </w:p>
    <w:p w14:paraId="39366CE9" w14:textId="534B5774" w:rsidR="00D05BD8" w:rsidRDefault="00D05BD8" w:rsidP="00D05BD8">
      <w:pPr>
        <w:pStyle w:val="Kop2"/>
      </w:pPr>
      <w:bookmarkStart w:id="1" w:name="_Toc185604380"/>
      <w:r>
        <w:t>Discovery museum</w:t>
      </w:r>
      <w:bookmarkEnd w:id="1"/>
    </w:p>
    <w:p w14:paraId="0DC040C7" w14:textId="2C198C5C" w:rsidR="00D05BD8" w:rsidRPr="00D05BD8" w:rsidRDefault="00D05BD8" w:rsidP="00D05BD8">
      <w:r w:rsidRPr="00D05BD8">
        <w:t xml:space="preserve">Het Discovery Museum is een provinciaal museum in de Limburgse plaats Kerkrade, naast het treinstation Kerkrade Centrum. Het museum is gewijd aan de ontwikkeling van wetenschap en technologie in het verleden, heden en de toekomst. Bezoekers kunnen zelf ontdekken wat wetenschap en technologie voor hun dagelijks leven betekenen. Naast historische onderwerpen als kolenwinning en Maastrichts aardewerk komen ook toekomstgerichte onderwerpen als nanotechnologie en duurzaamheid aan bod. Het museum heette tot 13 juni 2009 </w:t>
      </w:r>
      <w:proofErr w:type="spellStart"/>
      <w:r w:rsidRPr="00D05BD8">
        <w:t>Industrion</w:t>
      </w:r>
      <w:proofErr w:type="spellEnd"/>
      <w:r w:rsidRPr="00D05BD8">
        <w:t xml:space="preserve"> en tot 2021 </w:t>
      </w:r>
      <w:proofErr w:type="spellStart"/>
      <w:r w:rsidRPr="00D05BD8">
        <w:t>Continium</w:t>
      </w:r>
      <w:proofErr w:type="spellEnd"/>
      <w:r w:rsidRPr="00D05BD8">
        <w:t xml:space="preserve"> Discovery Center.</w:t>
      </w:r>
    </w:p>
    <w:p w14:paraId="45F717F1" w14:textId="6B2A5E24" w:rsidR="00D05BD8" w:rsidRPr="00D05BD8" w:rsidRDefault="00D05BD8" w:rsidP="00D05BD8">
      <w:r w:rsidRPr="00D05BD8">
        <w:t xml:space="preserve">Het Discovery Museum is een van de drie provinciale musea in de provincie Limburg. De andere twee zijn het Limburgs Museum in Venlo en het </w:t>
      </w:r>
      <w:proofErr w:type="spellStart"/>
      <w:r w:rsidRPr="00D05BD8">
        <w:t>Bonnefantenmuseum</w:t>
      </w:r>
      <w:proofErr w:type="spellEnd"/>
      <w:r w:rsidRPr="00D05BD8">
        <w:t xml:space="preserve"> in Maastricht.</w:t>
      </w:r>
    </w:p>
    <w:p w14:paraId="335E63C6" w14:textId="2CBFDE21" w:rsidR="00D05BD8" w:rsidRPr="00D05BD8" w:rsidRDefault="00D05BD8" w:rsidP="00D05BD8">
      <w:r w:rsidRPr="00D05BD8">
        <w:t>De Raad van Toezicht van het Discovery Museum bestaat uit de volgende leden</w:t>
      </w:r>
      <w:sdt>
        <w:sdtPr>
          <w:id w:val="-653141683"/>
          <w:citation/>
        </w:sdtPr>
        <w:sdtContent>
          <w:r w:rsidR="000A3208">
            <w:fldChar w:fldCharType="begin"/>
          </w:r>
          <w:r w:rsidR="000A3208">
            <w:instrText xml:space="preserve"> CITATION Dis23 \l 1043 </w:instrText>
          </w:r>
          <w:r w:rsidR="000A3208">
            <w:fldChar w:fldCharType="separate"/>
          </w:r>
          <w:r w:rsidR="009C7E22">
            <w:rPr>
              <w:noProof/>
            </w:rPr>
            <w:t xml:space="preserve"> (Discovery Museum, 2023)</w:t>
          </w:r>
          <w:r w:rsidR="000A3208">
            <w:fldChar w:fldCharType="end"/>
          </w:r>
        </w:sdtContent>
      </w:sdt>
      <w:r w:rsidRPr="00D05BD8">
        <w:t xml:space="preserve">: </w:t>
      </w:r>
    </w:p>
    <w:p w14:paraId="472679FF" w14:textId="77777777" w:rsidR="00D05BD8" w:rsidRPr="00D05BD8" w:rsidRDefault="00D05BD8" w:rsidP="00D05BD8">
      <w:pPr>
        <w:numPr>
          <w:ilvl w:val="0"/>
          <w:numId w:val="1"/>
        </w:numPr>
      </w:pPr>
      <w:r w:rsidRPr="00D05BD8">
        <w:t xml:space="preserve">C.G.M. (Carlo) van </w:t>
      </w:r>
      <w:proofErr w:type="spellStart"/>
      <w:r w:rsidRPr="00D05BD8">
        <w:t>Komenade</w:t>
      </w:r>
      <w:proofErr w:type="spellEnd"/>
    </w:p>
    <w:p w14:paraId="2A230806" w14:textId="77777777" w:rsidR="00D05BD8" w:rsidRPr="00D05BD8" w:rsidRDefault="00D05BD8" w:rsidP="00D05BD8">
      <w:pPr>
        <w:numPr>
          <w:ilvl w:val="0"/>
          <w:numId w:val="1"/>
        </w:numPr>
      </w:pPr>
      <w:r w:rsidRPr="00D05BD8">
        <w:t>R.W.H. (Ruud) Vleugels</w:t>
      </w:r>
    </w:p>
    <w:p w14:paraId="1CF7A699" w14:textId="77777777" w:rsidR="00D05BD8" w:rsidRPr="00D05BD8" w:rsidRDefault="00D05BD8" w:rsidP="00D05BD8">
      <w:pPr>
        <w:numPr>
          <w:ilvl w:val="0"/>
          <w:numId w:val="1"/>
        </w:numPr>
      </w:pPr>
      <w:r w:rsidRPr="00D05BD8">
        <w:t>M.H.J.F. (Tet) Reuvers</w:t>
      </w:r>
    </w:p>
    <w:p w14:paraId="63BEFBF2" w14:textId="77777777" w:rsidR="00D05BD8" w:rsidRPr="00D05BD8" w:rsidRDefault="00D05BD8" w:rsidP="00D05BD8">
      <w:pPr>
        <w:numPr>
          <w:ilvl w:val="0"/>
          <w:numId w:val="1"/>
        </w:numPr>
      </w:pPr>
      <w:r w:rsidRPr="00D05BD8">
        <w:t>A. (Arthur) van der Poel</w:t>
      </w:r>
    </w:p>
    <w:p w14:paraId="30D44DE1" w14:textId="77777777" w:rsidR="00D05BD8" w:rsidRPr="00D05BD8" w:rsidRDefault="00D05BD8" w:rsidP="00D05BD8">
      <w:pPr>
        <w:numPr>
          <w:ilvl w:val="0"/>
          <w:numId w:val="1"/>
        </w:numPr>
      </w:pPr>
      <w:r w:rsidRPr="00D05BD8">
        <w:t>P.M.G. (Paul) Patricks</w:t>
      </w:r>
    </w:p>
    <w:p w14:paraId="5BBC77D8" w14:textId="77777777" w:rsidR="00D05BD8" w:rsidRPr="00D05BD8" w:rsidRDefault="00D05BD8" w:rsidP="00D05BD8">
      <w:pPr>
        <w:numPr>
          <w:ilvl w:val="0"/>
          <w:numId w:val="1"/>
        </w:numPr>
      </w:pPr>
      <w:r w:rsidRPr="00D05BD8">
        <w:t>M.H.J. (Marieke) Peeters</w:t>
      </w:r>
    </w:p>
    <w:p w14:paraId="45462435" w14:textId="4465D5BE" w:rsidR="00C51705" w:rsidRDefault="00D05BD8" w:rsidP="00D05BD8">
      <w:pPr>
        <w:numPr>
          <w:ilvl w:val="0"/>
          <w:numId w:val="1"/>
        </w:numPr>
      </w:pPr>
      <w:r w:rsidRPr="00D05BD8">
        <w:t>E.S.M. (</w:t>
      </w:r>
      <w:proofErr w:type="spellStart"/>
      <w:r w:rsidRPr="00D05BD8">
        <w:t>Elphi</w:t>
      </w:r>
      <w:proofErr w:type="spellEnd"/>
      <w:r w:rsidRPr="00D05BD8">
        <w:t>) Nelissen</w:t>
      </w:r>
    </w:p>
    <w:p w14:paraId="6570BA31" w14:textId="5B69A239" w:rsidR="00643006" w:rsidRDefault="008E5D2E" w:rsidP="00D05BD8">
      <w:r>
        <w:t xml:space="preserve">De missie van het Discovery Museum is als volgt: </w:t>
      </w:r>
      <w:r w:rsidRPr="008E5D2E">
        <w:t>Discovery Museum betrekt zo veel mogelijk mensen in het collectief om de aarde tot een betere plek te maken. Het museum geeft op een toegankelijke en leerzame manier inzicht in hoe de wereld werkt op het gebied van wetenschap en techniek. Deze inzichten en het leggen van verbanden tussen verleden, heden en toekomst, veranderen wereldbeelden en gedachtepatronen. Discovery Museum geeft bezoekers kennis, kunde en inspiratie om zelf bij te dragen aan positieve verandering.</w:t>
      </w:r>
      <w:sdt>
        <w:sdtPr>
          <w:id w:val="934859810"/>
          <w:citation/>
        </w:sdtPr>
        <w:sdtContent>
          <w:r>
            <w:fldChar w:fldCharType="begin"/>
          </w:r>
          <w:r>
            <w:instrText xml:space="preserve"> CITATION Diszd \l 1043 </w:instrText>
          </w:r>
          <w:r>
            <w:fldChar w:fldCharType="separate"/>
          </w:r>
          <w:r w:rsidR="009C7E22">
            <w:rPr>
              <w:noProof/>
            </w:rPr>
            <w:t xml:space="preserve"> (Discovery museum, z.d.)</w:t>
          </w:r>
          <w:r>
            <w:fldChar w:fldCharType="end"/>
          </w:r>
        </w:sdtContent>
      </w:sdt>
    </w:p>
    <w:p w14:paraId="7F2AF0EC" w14:textId="024CBC3B" w:rsidR="00C51705" w:rsidRDefault="00D05BD8" w:rsidP="00D05BD8">
      <w:r w:rsidRPr="00D05BD8">
        <w:t>Het Discovery Museum heeft ook waarden binnen het bedrijf, zo zijn ze voor diversiteit en inclusie. Uiteraard maken ze zich ook hard voor duurzaamheid. De waarden die zij aanhouden beschrijven zij zelf als: plezier, ontdekken, ontwikkelen, verbinden en disruptief.</w:t>
      </w:r>
      <w:sdt>
        <w:sdtPr>
          <w:id w:val="-552933174"/>
          <w:citation/>
        </w:sdtPr>
        <w:sdtContent>
          <w:r w:rsidR="00C51705">
            <w:fldChar w:fldCharType="begin"/>
          </w:r>
          <w:r w:rsidR="00C51705">
            <w:instrText xml:space="preserve"> CITATION Dis23 \l 1043 </w:instrText>
          </w:r>
          <w:r w:rsidR="00C51705">
            <w:fldChar w:fldCharType="separate"/>
          </w:r>
          <w:r w:rsidR="009C7E22">
            <w:rPr>
              <w:noProof/>
            </w:rPr>
            <w:t xml:space="preserve"> (Discovery Museum, 2023)</w:t>
          </w:r>
          <w:r w:rsidR="00C51705">
            <w:fldChar w:fldCharType="end"/>
          </w:r>
        </w:sdtContent>
      </w:sdt>
    </w:p>
    <w:p w14:paraId="2FB10DC8" w14:textId="2168F9FD" w:rsidR="00D05BD8" w:rsidRDefault="00D05BD8" w:rsidP="00D05BD8">
      <w:pPr>
        <w:pStyle w:val="Kop3"/>
      </w:pPr>
      <w:bookmarkStart w:id="2" w:name="_Toc185604381"/>
      <w:r>
        <w:t>Geschiedenis</w:t>
      </w:r>
      <w:bookmarkEnd w:id="2"/>
    </w:p>
    <w:p w14:paraId="2546EF76" w14:textId="5313DF81" w:rsidR="00D05BD8" w:rsidRPr="00D05BD8" w:rsidRDefault="00D05BD8" w:rsidP="00D05BD8">
      <w:r w:rsidRPr="00D05BD8">
        <w:t>Het museum "</w:t>
      </w:r>
      <w:proofErr w:type="spellStart"/>
      <w:r w:rsidRPr="00D05BD8">
        <w:t>Industrion</w:t>
      </w:r>
      <w:proofErr w:type="spellEnd"/>
      <w:r w:rsidRPr="00D05BD8">
        <w:t>" opende in 1998 de deuren en nam de</w:t>
      </w:r>
      <w:r>
        <w:t xml:space="preserve"> collectie</w:t>
      </w:r>
      <w:r w:rsidRPr="00D05BD8">
        <w:t> over van het begin jaren 90 gesloten Mijnmuseum "</w:t>
      </w:r>
      <w:proofErr w:type="spellStart"/>
      <w:r>
        <w:fldChar w:fldCharType="begin"/>
      </w:r>
      <w:r>
        <w:instrText>HYPERLINK "https://nl.m.wikipedia.org/wiki/Rolduc" \o "Rolduc"</w:instrText>
      </w:r>
      <w:r>
        <w:fldChar w:fldCharType="separate"/>
      </w:r>
      <w:r w:rsidRPr="00D05BD8">
        <w:rPr>
          <w:rStyle w:val="Hyperlink"/>
          <w:color w:val="auto"/>
          <w:u w:val="none"/>
        </w:rPr>
        <w:t>Rolduc</w:t>
      </w:r>
      <w:proofErr w:type="spellEnd"/>
      <w:r>
        <w:rPr>
          <w:rStyle w:val="Hyperlink"/>
          <w:color w:val="auto"/>
          <w:u w:val="none"/>
        </w:rPr>
        <w:fldChar w:fldCharType="end"/>
      </w:r>
      <w:r w:rsidRPr="00D05BD8">
        <w:t>" in dezelfde</w:t>
      </w:r>
      <w:r>
        <w:t xml:space="preserve"> gemeente</w:t>
      </w:r>
      <w:r w:rsidRPr="00D05BD8">
        <w:t>. Na een aanvankelijk succesvolle start, daalden de bezoekcijfers de daaropvolgende jaren aanzienlijk. Er werd een nieuwe </w:t>
      </w:r>
      <w:hyperlink r:id="rId8" w:tooltip="Directeur" w:history="1">
        <w:r w:rsidRPr="00D05BD8">
          <w:t>directeur</w:t>
        </w:r>
      </w:hyperlink>
      <w:r>
        <w:t xml:space="preserve"> </w:t>
      </w:r>
      <w:r w:rsidRPr="00D05BD8">
        <w:t>aangetrokken en het museum zette een andere koers in. Met </w:t>
      </w:r>
      <w:hyperlink r:id="rId9" w:tooltip="Tentoonstelling" w:history="1">
        <w:r w:rsidRPr="00D05BD8">
          <w:t>tentoonstellingen</w:t>
        </w:r>
      </w:hyperlink>
      <w:r>
        <w:t xml:space="preserve"> </w:t>
      </w:r>
      <w:r w:rsidRPr="00D05BD8">
        <w:t>over o.a. </w:t>
      </w:r>
      <w:hyperlink r:id="rId10" w:tooltip="Leonardo da Vinci" w:history="1">
        <w:r w:rsidRPr="00D05BD8">
          <w:t>Leonardo da Vinci</w:t>
        </w:r>
      </w:hyperlink>
      <w:r w:rsidRPr="00D05BD8">
        <w:t>, </w:t>
      </w:r>
      <w:hyperlink r:id="rId11" w:tooltip="James Bond (personage)" w:history="1">
        <w:r w:rsidRPr="00D05BD8">
          <w:t>James Bond</w:t>
        </w:r>
      </w:hyperlink>
      <w:r>
        <w:t xml:space="preserve"> </w:t>
      </w:r>
      <w:r w:rsidRPr="00D05BD8">
        <w:t>en </w:t>
      </w:r>
      <w:hyperlink r:id="rId12" w:tooltip="Willie Wortel" w:history="1">
        <w:r w:rsidRPr="00D05BD8">
          <w:t>Willie Wortel</w:t>
        </w:r>
      </w:hyperlink>
      <w:r w:rsidRPr="00D05BD8">
        <w:t> werd de negatieve spiraal van dalende bezoekcijfers weliswaar doorbroken, maar vervreemdde het museum ook van het oorspronkelijke hoofdthema, namelijk de aandacht voor de lokale geschiedenis van de laatste 150 jaar.</w:t>
      </w:r>
      <w:customXmlInsRangeStart w:id="3" w:author="Microsoft Word" w:date="2024-11-07T11:24:00Z"/>
      <w:sdt>
        <w:sdtPr>
          <w:id w:val="-121535913"/>
          <w:citation/>
        </w:sdtPr>
        <w:sdtContent>
          <w:customXmlInsRangeEnd w:id="3"/>
          <w:ins w:id="4" w:author="Microsoft Word" w:date="2024-11-07T11:24:00Z" w16du:dateUtc="2024-11-07T10:24:00Z">
            <w:r w:rsidR="003F3C1B">
              <w:fldChar w:fldCharType="begin"/>
            </w:r>
            <w:r w:rsidR="003F3C1B">
              <w:instrText xml:space="preserve"> CITATION Diszd1 \l 1043 </w:instrText>
            </w:r>
            <w:r w:rsidR="003F3C1B">
              <w:fldChar w:fldCharType="separate"/>
            </w:r>
          </w:ins>
          <w:r w:rsidR="009C7E22">
            <w:rPr>
              <w:noProof/>
            </w:rPr>
            <w:t xml:space="preserve"> (Discovery museum, z.d.)</w:t>
          </w:r>
          <w:ins w:id="5" w:author="Microsoft Word" w:date="2024-11-07T11:24:00Z" w16du:dateUtc="2024-11-07T10:24:00Z">
            <w:r w:rsidR="003F3C1B">
              <w:fldChar w:fldCharType="end"/>
            </w:r>
          </w:ins>
          <w:customXmlInsRangeStart w:id="6" w:author="Microsoft Word" w:date="2024-11-07T11:24:00Z"/>
        </w:sdtContent>
      </w:sdt>
      <w:customXmlInsRangeEnd w:id="6"/>
    </w:p>
    <w:p w14:paraId="1A291F20" w14:textId="77777777" w:rsidR="003F3C1B" w:rsidRDefault="003F3C1B" w:rsidP="00D05BD8"/>
    <w:p w14:paraId="09CF68FA" w14:textId="77777777" w:rsidR="00D05BD8" w:rsidRPr="00D05BD8" w:rsidRDefault="00D05BD8" w:rsidP="00D05BD8">
      <w:pPr>
        <w:rPr>
          <w:b/>
          <w:bCs/>
        </w:rPr>
      </w:pPr>
      <w:r w:rsidRPr="00D05BD8">
        <w:rPr>
          <w:b/>
          <w:bCs/>
        </w:rPr>
        <w:t>Verbouwing 2007</w:t>
      </w:r>
    </w:p>
    <w:p w14:paraId="58C9AF51" w14:textId="77777777" w:rsidR="00D05BD8" w:rsidRPr="00D05BD8" w:rsidRDefault="00D05BD8" w:rsidP="00D05BD8">
      <w:r w:rsidRPr="00D05BD8">
        <w:t>Het museum onderging sinds eind 2007 een grootschalige verbouwing, waarbij de indeling van het gebouw ingrijpend werd gewijzigd en er aan de zijkant van het museum een nieuwe vleugel aangebouwd is. Tevens werd er gebouwd aan een nieuwe vaste presentatie, die zich niet meer alleen richt op de geschiedenis. In de nieuwe opzet ligt de focus op de continue samenhang van verleden, heden en toekomst. Tevens worden de technologische en wetenschappelijke ontwikkelingen getoond en de manier waarop die invloed hebben op onze samenleving. Daarnaast kwam er een "</w:t>
      </w:r>
      <w:proofErr w:type="spellStart"/>
      <w:r w:rsidRPr="00D05BD8">
        <w:t>science</w:t>
      </w:r>
      <w:proofErr w:type="spellEnd"/>
      <w:r w:rsidRPr="00D05BD8">
        <w:t xml:space="preserve"> center"-omgeving waar de bezoeker middels interactieve experimenteerstations aan de slag gaat met wetenschappelijke en technische principes.</w:t>
      </w:r>
    </w:p>
    <w:p w14:paraId="4C579C41" w14:textId="5767113A" w:rsidR="00D05BD8" w:rsidRDefault="00D05BD8" w:rsidP="00D05BD8">
      <w:r w:rsidRPr="00D05BD8">
        <w:t>Omdat de naam "</w:t>
      </w:r>
      <w:proofErr w:type="spellStart"/>
      <w:r w:rsidRPr="00D05BD8">
        <w:t>Industrion</w:t>
      </w:r>
      <w:proofErr w:type="spellEnd"/>
      <w:r w:rsidRPr="00D05BD8">
        <w:t xml:space="preserve">" niet meer aansloot bij de nieuwe inhoud is er gekozen om verder te gaan onder een nieuwe naam. Op 15 juni 2009 heropende </w:t>
      </w:r>
      <w:proofErr w:type="spellStart"/>
      <w:r w:rsidRPr="00D05BD8">
        <w:t>Industrion</w:t>
      </w:r>
      <w:proofErr w:type="spellEnd"/>
      <w:r w:rsidRPr="00D05BD8">
        <w:t xml:space="preserve"> dan ook als </w:t>
      </w:r>
      <w:proofErr w:type="spellStart"/>
      <w:r w:rsidRPr="00D05BD8">
        <w:t>Continium</w:t>
      </w:r>
      <w:proofErr w:type="spellEnd"/>
      <w:r w:rsidRPr="00D05BD8">
        <w:t xml:space="preserve"> </w:t>
      </w:r>
      <w:proofErr w:type="spellStart"/>
      <w:r w:rsidRPr="00D05BD8">
        <w:t>discovery</w:t>
      </w:r>
      <w:proofErr w:type="spellEnd"/>
      <w:r w:rsidRPr="00D05BD8">
        <w:t xml:space="preserve"> center.</w:t>
      </w:r>
      <w:r w:rsidR="003F3C1B">
        <w:t xml:space="preserve"> </w:t>
      </w:r>
      <w:sdt>
        <w:sdtPr>
          <w:id w:val="-902603491"/>
          <w:citation/>
        </w:sdtPr>
        <w:sdtContent>
          <w:r w:rsidR="003F3C1B">
            <w:fldChar w:fldCharType="begin"/>
          </w:r>
          <w:r w:rsidR="003F3C1B">
            <w:instrText xml:space="preserve"> CITATION Wik232 \l 1043 </w:instrText>
          </w:r>
          <w:r w:rsidR="003F3C1B">
            <w:fldChar w:fldCharType="separate"/>
          </w:r>
          <w:r w:rsidR="009C7E22">
            <w:rPr>
              <w:noProof/>
            </w:rPr>
            <w:t>(Wikipedia, 2023)</w:t>
          </w:r>
          <w:r w:rsidR="003F3C1B">
            <w:fldChar w:fldCharType="end"/>
          </w:r>
        </w:sdtContent>
      </w:sdt>
    </w:p>
    <w:p w14:paraId="308D5F0E" w14:textId="77777777" w:rsidR="003F3C1B" w:rsidRPr="00D05BD8" w:rsidRDefault="003F3C1B" w:rsidP="00D05BD8"/>
    <w:p w14:paraId="58123DAF" w14:textId="77777777" w:rsidR="00D05BD8" w:rsidRPr="00D05BD8" w:rsidRDefault="00D05BD8" w:rsidP="00D05BD8">
      <w:pPr>
        <w:rPr>
          <w:b/>
          <w:bCs/>
        </w:rPr>
      </w:pPr>
      <w:r w:rsidRPr="00D05BD8">
        <w:rPr>
          <w:b/>
          <w:bCs/>
        </w:rPr>
        <w:t>Uitbreiding 2015</w:t>
      </w:r>
    </w:p>
    <w:p w14:paraId="65D3F1F1" w14:textId="46FF6740" w:rsidR="00D05BD8" w:rsidRPr="00D05BD8" w:rsidRDefault="00D05BD8" w:rsidP="00D05BD8">
      <w:r w:rsidRPr="00D05BD8">
        <w:t xml:space="preserve">In 2015 is </w:t>
      </w:r>
      <w:proofErr w:type="spellStart"/>
      <w:r w:rsidRPr="00D05BD8">
        <w:t>Continium</w:t>
      </w:r>
      <w:proofErr w:type="spellEnd"/>
      <w:r w:rsidRPr="00D05BD8">
        <w:t xml:space="preserve"> weer geopend door </w:t>
      </w:r>
      <w:r>
        <w:t>Koning Willem-Alexander</w:t>
      </w:r>
      <w:r w:rsidRPr="00D05BD8">
        <w:t> na een jaar gesloten te zijn geweest. Op het terrein zijn twee nieuwe instellingen gebouwd: </w:t>
      </w:r>
      <w:hyperlink r:id="rId13" w:tooltip="Cube design museum (de pagina bestaat niet)" w:history="1">
        <w:r w:rsidRPr="00D05BD8">
          <w:t>Cube design museum</w:t>
        </w:r>
      </w:hyperlink>
      <w:r w:rsidRPr="00D05BD8">
        <w:t> en </w:t>
      </w:r>
      <w:hyperlink r:id="rId14" w:tooltip="Columbus earth center (de pagina bestaat niet)" w:history="1">
        <w:r w:rsidRPr="00D05BD8">
          <w:t xml:space="preserve">Columbus </w:t>
        </w:r>
        <w:proofErr w:type="spellStart"/>
        <w:r w:rsidRPr="00D05BD8">
          <w:t>earth</w:t>
        </w:r>
        <w:proofErr w:type="spellEnd"/>
        <w:r w:rsidRPr="00D05BD8">
          <w:t xml:space="preserve"> center</w:t>
        </w:r>
      </w:hyperlink>
      <w:r w:rsidRPr="00D05BD8">
        <w:t xml:space="preserve">. Deze delen samen met </w:t>
      </w:r>
      <w:proofErr w:type="spellStart"/>
      <w:r w:rsidRPr="00D05BD8">
        <w:t>Continium</w:t>
      </w:r>
      <w:proofErr w:type="spellEnd"/>
      <w:r w:rsidRPr="00D05BD8">
        <w:t xml:space="preserve"> een centrale ontvangsthal. De binnenplaats en het adres is hernoemd naar Museumplein.</w:t>
      </w:r>
    </w:p>
    <w:p w14:paraId="009C0BB0" w14:textId="3F1AEC94" w:rsidR="00D05BD8" w:rsidRPr="00D05BD8" w:rsidRDefault="00D05BD8" w:rsidP="00D05BD8">
      <w:r w:rsidRPr="00D05BD8">
        <w:t xml:space="preserve">Het </w:t>
      </w:r>
      <w:proofErr w:type="spellStart"/>
      <w:r w:rsidRPr="00D05BD8">
        <w:t>Industrion</w:t>
      </w:r>
      <w:proofErr w:type="spellEnd"/>
      <w:r w:rsidRPr="00D05BD8">
        <w:t xml:space="preserve"> museum opende zijn deuren in 1998 en nam de collectie over van het mijnmuseum </w:t>
      </w:r>
      <w:proofErr w:type="spellStart"/>
      <w:r w:rsidRPr="00D05BD8">
        <w:t>Rolduc</w:t>
      </w:r>
      <w:proofErr w:type="spellEnd"/>
      <w:r w:rsidRPr="00D05BD8">
        <w:t xml:space="preserve"> in dezelfde gemeente, dat begin jaren 1990 werd gesloten. Na een aanvankelijk succesvolle start daalde het aantal bezoekers in de daaropvolgende jaren aanzienlijk. Er werd een nieuwe directeur aangesteld en het museum sloeg een nieuwe weg in. Tentoonstellingen over onder andere Leonardo da Vinci, James </w:t>
      </w:r>
      <w:proofErr w:type="spellStart"/>
      <w:r w:rsidRPr="00D05BD8">
        <w:t>Bonds</w:t>
      </w:r>
      <w:proofErr w:type="spellEnd"/>
      <w:r w:rsidRPr="00D05BD8">
        <w:t xml:space="preserve"> en Willie Wortel doorbraken de neerwaartse spiraal van dalende bezoekersaantallen, maar het museum week ook af van zijn oorspronkelijke focus op de lokale geschiedenis van de afgelopen 150 jaar. </w:t>
      </w:r>
      <w:sdt>
        <w:sdtPr>
          <w:id w:val="-550534106"/>
          <w:citation/>
        </w:sdtPr>
        <w:sdtContent>
          <w:r w:rsidR="003F3C1B">
            <w:fldChar w:fldCharType="begin"/>
          </w:r>
          <w:r w:rsidR="003F3C1B">
            <w:instrText xml:space="preserve"> CITATION Wik232 \l 1043 </w:instrText>
          </w:r>
          <w:r w:rsidR="003F3C1B">
            <w:fldChar w:fldCharType="separate"/>
          </w:r>
          <w:r w:rsidR="009C7E22">
            <w:rPr>
              <w:noProof/>
            </w:rPr>
            <w:t>(Wikipedia, 2023)</w:t>
          </w:r>
          <w:r w:rsidR="003F3C1B">
            <w:fldChar w:fldCharType="end"/>
          </w:r>
        </w:sdtContent>
      </w:sdt>
    </w:p>
    <w:p w14:paraId="7D790D77" w14:textId="77777777" w:rsidR="00D05BD8" w:rsidRPr="00D05BD8" w:rsidRDefault="00D05BD8" w:rsidP="00D05BD8">
      <w:pPr>
        <w:rPr>
          <w:b/>
          <w:bCs/>
        </w:rPr>
      </w:pPr>
      <w:r w:rsidRPr="00D05BD8">
        <w:rPr>
          <w:b/>
          <w:bCs/>
        </w:rPr>
        <w:t xml:space="preserve">Renovatie </w:t>
      </w:r>
    </w:p>
    <w:p w14:paraId="1D6B02DC" w14:textId="70019C1E" w:rsidR="00D05BD8" w:rsidRPr="00D05BD8" w:rsidRDefault="00D05BD8" w:rsidP="00D05BD8">
      <w:r w:rsidRPr="00D05BD8">
        <w:t>Sinds eind 2007 heeft het museum een grote renovatie ondergaan, waarbij de indeling van het gebouw radicaal is veranderd en een nieuwe vleugel aan de zijkant van het museum is toegevoegd. Er is ook een nieuwe permanente tentoonstelling gemaakt, die zich niet meer alleen richt op geschiedenis. De nieuwe indeling richt zich op de continue link tussen verleden, heden en toekomst. Het laat ook technologische en wetenschappelijke ontwikkelingen zien en hun invloed op onze samenleving. Daarnaast is er een "</w:t>
      </w:r>
      <w:proofErr w:type="spellStart"/>
      <w:r w:rsidRPr="00D05BD8">
        <w:t>science</w:t>
      </w:r>
      <w:proofErr w:type="spellEnd"/>
      <w:r w:rsidRPr="00D05BD8">
        <w:t xml:space="preserve"> </w:t>
      </w:r>
      <w:proofErr w:type="spellStart"/>
      <w:r w:rsidRPr="00D05BD8">
        <w:t>centre</w:t>
      </w:r>
      <w:proofErr w:type="spellEnd"/>
      <w:r w:rsidRPr="00D05BD8">
        <w:t>" omgeving gecreëerd waar bezoekers aan de slag kunnen met wetenschappelijke en technische principes door middel van interactieve experimentele stations.</w:t>
      </w:r>
      <w:sdt>
        <w:sdtPr>
          <w:id w:val="767052752"/>
          <w:citation/>
        </w:sdtPr>
        <w:sdtContent>
          <w:r w:rsidR="003F3C1B">
            <w:fldChar w:fldCharType="begin"/>
          </w:r>
          <w:r w:rsidR="003F3C1B">
            <w:instrText xml:space="preserve"> CITATION Wik232 \l 1043 </w:instrText>
          </w:r>
          <w:r w:rsidR="003F3C1B">
            <w:fldChar w:fldCharType="separate"/>
          </w:r>
          <w:r w:rsidR="009C7E22">
            <w:rPr>
              <w:noProof/>
            </w:rPr>
            <w:t xml:space="preserve"> (Wikipedia, 2023)</w:t>
          </w:r>
          <w:r w:rsidR="003F3C1B">
            <w:fldChar w:fldCharType="end"/>
          </w:r>
        </w:sdtContent>
      </w:sdt>
    </w:p>
    <w:p w14:paraId="2D596660" w14:textId="40430D41" w:rsidR="00D05BD8" w:rsidRPr="00D05BD8" w:rsidRDefault="00D05BD8" w:rsidP="00D05BD8">
      <w:r w:rsidRPr="00D05BD8">
        <w:t>Omdat de naam "</w:t>
      </w:r>
      <w:proofErr w:type="spellStart"/>
      <w:r w:rsidRPr="00D05BD8">
        <w:t>Industrion</w:t>
      </w:r>
      <w:proofErr w:type="spellEnd"/>
      <w:r w:rsidRPr="00D05BD8">
        <w:t xml:space="preserve">" niet meer aansloot bij de nieuwe inhoud, werd besloten om onder een nieuwe naam verder te gaan. </w:t>
      </w:r>
      <w:proofErr w:type="spellStart"/>
      <w:r w:rsidRPr="00D05BD8">
        <w:t>Industrion</w:t>
      </w:r>
      <w:proofErr w:type="spellEnd"/>
      <w:r w:rsidRPr="00D05BD8">
        <w:t xml:space="preserve"> heropende daarom op 15 juni 2009 als </w:t>
      </w:r>
      <w:proofErr w:type="spellStart"/>
      <w:r w:rsidRPr="00D05BD8">
        <w:t>Continium</w:t>
      </w:r>
      <w:proofErr w:type="spellEnd"/>
      <w:r w:rsidRPr="00D05BD8">
        <w:t xml:space="preserve"> Discovery Centre.</w:t>
      </w:r>
      <w:sdt>
        <w:sdtPr>
          <w:id w:val="1022363004"/>
          <w:citation/>
        </w:sdtPr>
        <w:sdtContent>
          <w:r w:rsidR="003F3C1B">
            <w:fldChar w:fldCharType="begin"/>
          </w:r>
          <w:r w:rsidR="003F3C1B">
            <w:instrText xml:space="preserve"> CITATION Wik232 \l 1043 </w:instrText>
          </w:r>
          <w:r w:rsidR="003F3C1B">
            <w:fldChar w:fldCharType="separate"/>
          </w:r>
          <w:r w:rsidR="009C7E22">
            <w:rPr>
              <w:noProof/>
            </w:rPr>
            <w:t xml:space="preserve"> (Wikipedia, 2023)</w:t>
          </w:r>
          <w:r w:rsidR="003F3C1B">
            <w:fldChar w:fldCharType="end"/>
          </w:r>
        </w:sdtContent>
      </w:sdt>
    </w:p>
    <w:p w14:paraId="7B04322F" w14:textId="77777777" w:rsidR="003F3C1B" w:rsidRDefault="003F3C1B" w:rsidP="009520D0">
      <w:pPr>
        <w:pStyle w:val="Kop3"/>
      </w:pPr>
    </w:p>
    <w:p w14:paraId="5FEC7530" w14:textId="2B03F9A0" w:rsidR="009520D0" w:rsidRDefault="009520D0" w:rsidP="009520D0">
      <w:pPr>
        <w:pStyle w:val="Kop3"/>
      </w:pPr>
      <w:bookmarkStart w:id="7" w:name="_Toc185604382"/>
      <w:r>
        <w:t>Kolenindustrie</w:t>
      </w:r>
      <w:bookmarkEnd w:id="7"/>
    </w:p>
    <w:p w14:paraId="65FF3DBB" w14:textId="77777777" w:rsidR="009520D0" w:rsidRDefault="009520D0" w:rsidP="009520D0">
      <w:pPr>
        <w:spacing w:after="0"/>
        <w:rPr>
          <w:rFonts w:ascii="Aptos" w:hAnsi="Aptos"/>
        </w:rPr>
      </w:pPr>
      <w:r w:rsidRPr="402DB0D2">
        <w:rPr>
          <w:rFonts w:ascii="Aptos" w:hAnsi="Aptos"/>
        </w:rPr>
        <w:t xml:space="preserve">We kozen ervoor om de geschiedenis van de kolenindustrie te onderzoeken en er een korte samenvatting van te maken. Dit hebben wij gedaan omdat wij geleerd hebben tijdens de experience in het museum dat een groot deel van de kolenindustrie in Kerkrade is begonnen. We vinden het daarom een belangrijk stukje informatie, waar we meer over wilde weten, met het doel om te zoeken naar eventuele informatie die ons kan helpen bij de inhoud van onze epiloog. </w:t>
      </w:r>
    </w:p>
    <w:p w14:paraId="0BF02792" w14:textId="77777777" w:rsidR="009520D0" w:rsidRDefault="009520D0" w:rsidP="009520D0">
      <w:pPr>
        <w:spacing w:after="0"/>
        <w:rPr>
          <w:rFonts w:ascii="Aptos" w:hAnsi="Aptos"/>
          <w:b/>
          <w:bCs/>
        </w:rPr>
      </w:pPr>
    </w:p>
    <w:p w14:paraId="172AD074" w14:textId="302FD2BE" w:rsidR="009520D0" w:rsidRDefault="009520D0" w:rsidP="009520D0">
      <w:pPr>
        <w:spacing w:after="0"/>
        <w:rPr>
          <w:rFonts w:ascii="Aptos" w:hAnsi="Aptos"/>
        </w:rPr>
      </w:pPr>
      <w:r>
        <w:rPr>
          <w:rFonts w:ascii="Aptos" w:hAnsi="Aptos"/>
        </w:rPr>
        <w:t>Het gebeid waar kolen werden gewonnen in Kerkrade is onderdeel van een veel groter bekken dat zich uitstrekt over Noord-Frankrijk, Duitsland, Aken en België. De steenkoolwinning in Nederland vond plaats in twee gebieden: de oostelijke mijnstreek en de westelijke mijnstreek</w:t>
      </w:r>
      <w:sdt>
        <w:sdtPr>
          <w:rPr>
            <w:rFonts w:ascii="Aptos" w:hAnsi="Aptos"/>
          </w:rPr>
          <w:id w:val="-1228295633"/>
          <w:citation/>
        </w:sdtPr>
        <w:sdtContent>
          <w:r>
            <w:rPr>
              <w:rFonts w:ascii="Aptos" w:hAnsi="Aptos"/>
            </w:rPr>
            <w:fldChar w:fldCharType="begin"/>
          </w:r>
          <w:r>
            <w:rPr>
              <w:rFonts w:ascii="Aptos" w:hAnsi="Aptos"/>
            </w:rPr>
            <w:instrText xml:space="preserve"> CITATION Dem24 \l 1043 </w:instrText>
          </w:r>
          <w:r>
            <w:rPr>
              <w:rFonts w:ascii="Aptos" w:hAnsi="Aptos"/>
            </w:rPr>
            <w:fldChar w:fldCharType="separate"/>
          </w:r>
          <w:r w:rsidR="009C7E22">
            <w:rPr>
              <w:rFonts w:ascii="Aptos" w:hAnsi="Aptos"/>
              <w:noProof/>
            </w:rPr>
            <w:t xml:space="preserve"> </w:t>
          </w:r>
          <w:r w:rsidR="009C7E22" w:rsidRPr="009C7E22">
            <w:rPr>
              <w:rFonts w:ascii="Aptos" w:hAnsi="Aptos"/>
              <w:noProof/>
            </w:rPr>
            <w:t>(De mijnstreek, 2024)</w:t>
          </w:r>
          <w:r>
            <w:rPr>
              <w:rFonts w:ascii="Aptos" w:hAnsi="Aptos"/>
            </w:rPr>
            <w:fldChar w:fldCharType="end"/>
          </w:r>
        </w:sdtContent>
      </w:sdt>
      <w:r>
        <w:rPr>
          <w:rFonts w:ascii="Aptos" w:hAnsi="Aptos"/>
        </w:rPr>
        <w:t>.</w:t>
      </w:r>
    </w:p>
    <w:p w14:paraId="608B9F65" w14:textId="6049E8BA" w:rsidR="009520D0" w:rsidRPr="009520D0" w:rsidRDefault="009520D0" w:rsidP="009520D0">
      <w:pPr>
        <w:spacing w:after="0"/>
        <w:rPr>
          <w:rFonts w:ascii="Aptos" w:hAnsi="Aptos"/>
        </w:rPr>
      </w:pPr>
      <w:r>
        <w:rPr>
          <w:rFonts w:ascii="Aptos" w:hAnsi="Aptos"/>
        </w:rPr>
        <w:t xml:space="preserve">Door de octrooi van Maria Theresa, ontving Abdij </w:t>
      </w:r>
      <w:proofErr w:type="spellStart"/>
      <w:r>
        <w:rPr>
          <w:rFonts w:ascii="Aptos" w:hAnsi="Aptos"/>
        </w:rPr>
        <w:t>Rolduc</w:t>
      </w:r>
      <w:proofErr w:type="spellEnd"/>
      <w:r>
        <w:rPr>
          <w:rFonts w:ascii="Aptos" w:hAnsi="Aptos"/>
        </w:rPr>
        <w:t xml:space="preserve"> op 2 januari 1723, het recht om te gaan exploiteren van steenkool in de buurt van Kerkrade. Dit werd later bekend als de </w:t>
      </w:r>
      <w:proofErr w:type="spellStart"/>
      <w:r>
        <w:rPr>
          <w:rFonts w:ascii="Aptos" w:hAnsi="Aptos"/>
        </w:rPr>
        <w:t>Dominialemijn</w:t>
      </w:r>
      <w:proofErr w:type="spellEnd"/>
      <w:sdt>
        <w:sdtPr>
          <w:rPr>
            <w:rFonts w:ascii="Aptos" w:hAnsi="Aptos"/>
          </w:rPr>
          <w:id w:val="2146077996"/>
          <w:citation/>
        </w:sdtPr>
        <w:sdtContent>
          <w:r w:rsidRPr="009520D0">
            <w:rPr>
              <w:rFonts w:ascii="Aptos" w:hAnsi="Aptos"/>
            </w:rPr>
            <w:fldChar w:fldCharType="begin"/>
          </w:r>
          <w:r w:rsidRPr="009520D0">
            <w:rPr>
              <w:rFonts w:ascii="Aptos" w:hAnsi="Aptos"/>
            </w:rPr>
            <w:instrText xml:space="preserve"> CITATION Dem24 \l 1043 </w:instrText>
          </w:r>
          <w:r w:rsidRPr="009520D0">
            <w:rPr>
              <w:rFonts w:ascii="Aptos" w:hAnsi="Aptos"/>
            </w:rPr>
            <w:fldChar w:fldCharType="separate"/>
          </w:r>
          <w:r w:rsidR="009C7E22">
            <w:rPr>
              <w:rFonts w:ascii="Aptos" w:hAnsi="Aptos"/>
              <w:noProof/>
            </w:rPr>
            <w:t xml:space="preserve"> </w:t>
          </w:r>
          <w:r w:rsidR="009C7E22" w:rsidRPr="009C7E22">
            <w:rPr>
              <w:rFonts w:ascii="Aptos" w:hAnsi="Aptos"/>
              <w:noProof/>
            </w:rPr>
            <w:t>(De mijnstreek, 2024)</w:t>
          </w:r>
          <w:r w:rsidRPr="009520D0">
            <w:rPr>
              <w:rFonts w:ascii="Aptos" w:hAnsi="Aptos"/>
            </w:rPr>
            <w:fldChar w:fldCharType="end"/>
          </w:r>
        </w:sdtContent>
      </w:sdt>
      <w:r w:rsidRPr="009520D0">
        <w:rPr>
          <w:rFonts w:ascii="Aptos" w:hAnsi="Aptos"/>
        </w:rPr>
        <w:t xml:space="preserve">. </w:t>
      </w:r>
    </w:p>
    <w:p w14:paraId="676EDACD" w14:textId="77777777" w:rsidR="009520D0" w:rsidRPr="009520D0" w:rsidRDefault="009520D0" w:rsidP="009520D0">
      <w:pPr>
        <w:spacing w:after="0"/>
        <w:rPr>
          <w:rFonts w:ascii="Aptos" w:hAnsi="Aptos"/>
        </w:rPr>
      </w:pPr>
    </w:p>
    <w:p w14:paraId="22CCE701" w14:textId="6873D630" w:rsidR="009520D0" w:rsidRDefault="009520D0" w:rsidP="009520D0">
      <w:pPr>
        <w:spacing w:after="0"/>
        <w:rPr>
          <w:rFonts w:ascii="Aptos" w:hAnsi="Aptos"/>
        </w:rPr>
      </w:pPr>
      <w:r w:rsidRPr="009520D0">
        <w:rPr>
          <w:rFonts w:ascii="Aptos" w:hAnsi="Aptos"/>
        </w:rPr>
        <w:t xml:space="preserve">In 1901, werden alle staatskolenmijnen in </w:t>
      </w:r>
      <w:proofErr w:type="spellStart"/>
      <w:r w:rsidRPr="009520D0">
        <w:rPr>
          <w:rFonts w:ascii="Aptos" w:hAnsi="Aptos"/>
        </w:rPr>
        <w:t>Zuid-limburg</w:t>
      </w:r>
      <w:proofErr w:type="spellEnd"/>
      <w:r w:rsidRPr="009520D0">
        <w:rPr>
          <w:rFonts w:ascii="Aptos" w:hAnsi="Aptos"/>
        </w:rPr>
        <w:t xml:space="preserve"> voorzien met wegen, voor transport van kool. De kolen die niet geschikt waren voor verkoop (kolengruis), werden door de kolenbedrijven zelf gebruikt in de elektriciteitscentrales voor de energievoorziening</w:t>
      </w:r>
      <w:sdt>
        <w:sdtPr>
          <w:rPr>
            <w:rFonts w:ascii="Aptos" w:hAnsi="Aptos"/>
          </w:rPr>
          <w:id w:val="439652991"/>
          <w:citation/>
        </w:sdtPr>
        <w:sdtContent>
          <w:r w:rsidRPr="009520D0">
            <w:rPr>
              <w:rFonts w:ascii="Aptos" w:hAnsi="Aptos"/>
            </w:rPr>
            <w:fldChar w:fldCharType="begin"/>
          </w:r>
          <w:r w:rsidRPr="009520D0">
            <w:rPr>
              <w:rFonts w:ascii="Aptos" w:hAnsi="Aptos"/>
            </w:rPr>
            <w:instrText xml:space="preserve"> CITATION Dem24 \l 1043 </w:instrText>
          </w:r>
          <w:r w:rsidRPr="009520D0">
            <w:rPr>
              <w:rFonts w:ascii="Aptos" w:hAnsi="Aptos"/>
            </w:rPr>
            <w:fldChar w:fldCharType="separate"/>
          </w:r>
          <w:r w:rsidR="009C7E22">
            <w:rPr>
              <w:rFonts w:ascii="Aptos" w:hAnsi="Aptos"/>
              <w:noProof/>
            </w:rPr>
            <w:t xml:space="preserve"> </w:t>
          </w:r>
          <w:r w:rsidR="009C7E22" w:rsidRPr="009C7E22">
            <w:rPr>
              <w:rFonts w:ascii="Aptos" w:hAnsi="Aptos"/>
              <w:noProof/>
            </w:rPr>
            <w:t>(De mijnstreek, 2024)</w:t>
          </w:r>
          <w:r w:rsidRPr="009520D0">
            <w:rPr>
              <w:rFonts w:ascii="Aptos" w:hAnsi="Aptos"/>
            </w:rPr>
            <w:fldChar w:fldCharType="end"/>
          </w:r>
        </w:sdtContent>
      </w:sdt>
      <w:r w:rsidRPr="009520D0">
        <w:rPr>
          <w:rFonts w:ascii="Aptos" w:hAnsi="Aptos"/>
        </w:rPr>
        <w:t>.</w:t>
      </w:r>
      <w:r>
        <w:rPr>
          <w:rFonts w:ascii="Aptos" w:hAnsi="Aptos"/>
        </w:rPr>
        <w:t xml:space="preserve"> </w:t>
      </w:r>
    </w:p>
    <w:p w14:paraId="29C6E6DC" w14:textId="77777777" w:rsidR="009520D0" w:rsidRDefault="009520D0" w:rsidP="009520D0">
      <w:pPr>
        <w:spacing w:after="0"/>
        <w:rPr>
          <w:rFonts w:ascii="Aptos" w:hAnsi="Aptos"/>
        </w:rPr>
      </w:pPr>
    </w:p>
    <w:p w14:paraId="4E934310" w14:textId="770A9069" w:rsidR="009520D0" w:rsidRDefault="009520D0" w:rsidP="009520D0">
      <w:pPr>
        <w:spacing w:after="0"/>
        <w:rPr>
          <w:rFonts w:ascii="Aptos" w:hAnsi="Aptos"/>
        </w:rPr>
      </w:pPr>
      <w:r>
        <w:rPr>
          <w:rFonts w:ascii="Aptos" w:hAnsi="Aptos"/>
        </w:rPr>
        <w:t>De kolenindustrie werd van groot belang bij de wederopbouw van Nederland, maar in 1965 werd het sluiting van de Nederlandse kolenindustrie aangekondigd</w:t>
      </w:r>
      <w:sdt>
        <w:sdtPr>
          <w:rPr>
            <w:rFonts w:ascii="Aptos" w:hAnsi="Aptos"/>
          </w:rPr>
          <w:id w:val="427703688"/>
          <w:citation/>
        </w:sdtPr>
        <w:sdtContent>
          <w:r>
            <w:rPr>
              <w:rFonts w:ascii="Aptos" w:hAnsi="Aptos"/>
            </w:rPr>
            <w:fldChar w:fldCharType="begin"/>
          </w:r>
          <w:r>
            <w:rPr>
              <w:rFonts w:ascii="Aptos" w:hAnsi="Aptos"/>
            </w:rPr>
            <w:instrText xml:space="preserve"> CITATION Dem24 \l 1043 </w:instrText>
          </w:r>
          <w:r>
            <w:rPr>
              <w:rFonts w:ascii="Aptos" w:hAnsi="Aptos"/>
            </w:rPr>
            <w:fldChar w:fldCharType="separate"/>
          </w:r>
          <w:r w:rsidR="009C7E22">
            <w:rPr>
              <w:rFonts w:ascii="Aptos" w:hAnsi="Aptos"/>
              <w:noProof/>
            </w:rPr>
            <w:t xml:space="preserve"> </w:t>
          </w:r>
          <w:r w:rsidR="009C7E22" w:rsidRPr="009C7E22">
            <w:rPr>
              <w:rFonts w:ascii="Aptos" w:hAnsi="Aptos"/>
              <w:noProof/>
            </w:rPr>
            <w:t>(De mijnstreek, 2024)</w:t>
          </w:r>
          <w:r>
            <w:rPr>
              <w:rFonts w:ascii="Aptos" w:hAnsi="Aptos"/>
            </w:rPr>
            <w:fldChar w:fldCharType="end"/>
          </w:r>
        </w:sdtContent>
      </w:sdt>
      <w:r>
        <w:rPr>
          <w:rFonts w:ascii="Aptos" w:hAnsi="Aptos"/>
        </w:rPr>
        <w:t xml:space="preserve">. </w:t>
      </w:r>
    </w:p>
    <w:p w14:paraId="02809F0C" w14:textId="77777777" w:rsidR="009520D0" w:rsidRDefault="009520D0" w:rsidP="009520D0">
      <w:pPr>
        <w:spacing w:after="0"/>
        <w:rPr>
          <w:rFonts w:ascii="Aptos" w:hAnsi="Aptos"/>
        </w:rPr>
      </w:pPr>
    </w:p>
    <w:p w14:paraId="6B05FB55" w14:textId="77777777" w:rsidR="009520D0" w:rsidRPr="009520D0" w:rsidRDefault="009520D0" w:rsidP="009520D0"/>
    <w:p w14:paraId="033DE3EF" w14:textId="2816FE2F" w:rsidR="00D63319" w:rsidRDefault="00D63319" w:rsidP="00D05BD8"/>
    <w:p w14:paraId="15221197" w14:textId="77777777" w:rsidR="00D63319" w:rsidRDefault="00D63319">
      <w:r>
        <w:br w:type="page"/>
      </w:r>
    </w:p>
    <w:p w14:paraId="40E83A72" w14:textId="652AA816" w:rsidR="00D05BD8" w:rsidRDefault="00D63319" w:rsidP="00D63319">
      <w:pPr>
        <w:pStyle w:val="Kop2"/>
      </w:pPr>
      <w:bookmarkStart w:id="8" w:name="_Toc185604383"/>
      <w:r>
        <w:lastRenderedPageBreak/>
        <w:t>Doelgroep</w:t>
      </w:r>
      <w:bookmarkEnd w:id="8"/>
    </w:p>
    <w:p w14:paraId="7A9E5617" w14:textId="74C877C9" w:rsidR="009520D0" w:rsidRPr="009520D0" w:rsidRDefault="009520D0" w:rsidP="009520D0">
      <w:r w:rsidRPr="00D90833">
        <w:rPr>
          <w:rFonts w:eastAsiaTheme="minorEastAsia"/>
          <w:b/>
          <w:bCs/>
          <w:noProof/>
          <w:sz w:val="24"/>
          <w:szCs w:val="24"/>
          <w:lang w:eastAsia="nl-NL"/>
        </w:rPr>
        <w:drawing>
          <wp:inline distT="0" distB="0" distL="0" distR="0" wp14:anchorId="49A8586C" wp14:editId="6362D89E">
            <wp:extent cx="3587115" cy="8505190"/>
            <wp:effectExtent l="0" t="0" r="0" b="0"/>
            <wp:docPr id="922389574"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9574" name="Afbeelding 1" descr="Afbeelding met tekst, schermopname, software, Webpagina&#10;&#10;Automatisch gegenereerde beschrijving"/>
                    <pic:cNvPicPr/>
                  </pic:nvPicPr>
                  <pic:blipFill rotWithShape="1">
                    <a:blip r:embed="rId15">
                      <a:extLst>
                        <a:ext uri="{28A0092B-C50C-407E-A947-70E740481C1C}">
                          <a14:useLocalDpi xmlns:a14="http://schemas.microsoft.com/office/drawing/2010/main" val="0"/>
                        </a:ext>
                      </a:extLst>
                    </a:blip>
                    <a:srcRect l="55667" t="13835" r="22636" b="12144"/>
                    <a:stretch/>
                  </pic:blipFill>
                  <pic:spPr bwMode="auto">
                    <a:xfrm>
                      <a:off x="0" y="0"/>
                      <a:ext cx="3587115" cy="8505190"/>
                    </a:xfrm>
                    <a:prstGeom prst="rect">
                      <a:avLst/>
                    </a:prstGeom>
                    <a:ln>
                      <a:noFill/>
                    </a:ln>
                    <a:extLst>
                      <a:ext uri="{53640926-AAD7-44D8-BBD7-CCE9431645EC}">
                        <a14:shadowObscured xmlns:a14="http://schemas.microsoft.com/office/drawing/2010/main"/>
                      </a:ext>
                    </a:extLst>
                  </pic:spPr>
                </pic:pic>
              </a:graphicData>
            </a:graphic>
          </wp:inline>
        </w:drawing>
      </w:r>
    </w:p>
    <w:p w14:paraId="7E9FB15A" w14:textId="77777777" w:rsidR="009520D0" w:rsidRPr="009520D0" w:rsidRDefault="009520D0" w:rsidP="009520D0">
      <w:pPr>
        <w:pStyle w:val="Kop3"/>
        <w:rPr>
          <w:rFonts w:eastAsiaTheme="minorEastAsia"/>
          <w:lang w:eastAsia="nl-NL"/>
        </w:rPr>
      </w:pPr>
      <w:bookmarkStart w:id="9" w:name="_Toc185604384"/>
      <w:r w:rsidRPr="009520D0">
        <w:rPr>
          <w:rFonts w:eastAsiaTheme="minorEastAsia"/>
          <w:lang w:eastAsia="nl-NL"/>
        </w:rPr>
        <w:lastRenderedPageBreak/>
        <w:t>Ontwikkeling van een kind van 6 tot 12</w:t>
      </w:r>
      <w:bookmarkEnd w:id="9"/>
    </w:p>
    <w:p w14:paraId="4F63B332" w14:textId="77777777" w:rsidR="009520D0" w:rsidRPr="009520D0" w:rsidRDefault="009520D0" w:rsidP="009520D0">
      <w:pPr>
        <w:spacing w:line="276" w:lineRule="auto"/>
        <w:rPr>
          <w:rFonts w:eastAsiaTheme="minorEastAsia"/>
          <w:lang w:eastAsia="nl-NL"/>
        </w:rPr>
      </w:pPr>
      <w:r w:rsidRPr="009520D0">
        <w:rPr>
          <w:rFonts w:eastAsiaTheme="minorEastAsia"/>
          <w:lang w:eastAsia="nl-NL"/>
        </w:rPr>
        <w:t>Omdat de doelgroep bestaat uit kinderen vanaf 6 jaar, is het nuttig om de kinderen van 6 tot 12 jaar te onderzoeken.  Door hen te onderzoeken kan je een beter begrip krijgen van de doelgroep waar wij het concept voor ontwikkelen. In dit hoofdstuk onderzoeken wij wat de ontwikkeling is van kinderen van 6 tot 12 jaar. Aan de hand van deze informatie kan je een gerichter concept bedenken wat goed zal aansluiten op de ontwikkeling van een kind van 6 tot 12 jaar.</w:t>
      </w:r>
    </w:p>
    <w:p w14:paraId="3EDE556A" w14:textId="77777777" w:rsidR="009520D0" w:rsidRPr="009520D0" w:rsidRDefault="009520D0" w:rsidP="009520D0">
      <w:pPr>
        <w:spacing w:line="276" w:lineRule="auto"/>
        <w:rPr>
          <w:rFonts w:eastAsiaTheme="minorEastAsia"/>
          <w:lang w:eastAsia="nl-NL"/>
        </w:rPr>
      </w:pPr>
      <w:r w:rsidRPr="009520D0">
        <w:rPr>
          <w:rFonts w:eastAsiaTheme="minorEastAsia"/>
          <w:lang w:eastAsia="nl-NL"/>
        </w:rPr>
        <w:t>Een kind raakt in deze fase gewend in aan de dagelijkse dingen als fietsen en de digitale wereld. Ze zijn handiger met mobile telefoon, tablets en computers. Ook kunnen zij eerst hun gedrag onder controle houden. Zij zullen daardoor minder impulsiever door reageren.  Kinderen vanaf 6 jaar willen graag hun eigen mening laten horen.</w:t>
      </w:r>
    </w:p>
    <w:p w14:paraId="727F8B96" w14:textId="6262ED66" w:rsidR="009520D0" w:rsidRPr="009520D0" w:rsidRDefault="009520D0" w:rsidP="009520D0">
      <w:pPr>
        <w:spacing w:line="276" w:lineRule="auto"/>
        <w:rPr>
          <w:rFonts w:eastAsiaTheme="minorEastAsia"/>
          <w:lang w:eastAsia="nl-NL"/>
        </w:rPr>
      </w:pPr>
      <w:r w:rsidRPr="009520D0">
        <w:rPr>
          <w:rFonts w:eastAsiaTheme="minorEastAsia"/>
          <w:lang w:eastAsia="nl-NL"/>
        </w:rPr>
        <w:t xml:space="preserve">Vanaf ongeveer 7 jaar kan een kind zich in een ander verplaatsen. Daardoor lukt het beter om ruzies op te lossen of vriendschappen te onderhouden. Vanaf ongeveer 8 jaar gaan kinderen vaak bewuster contact onderhouden, ook online. Vanaf hun negende begrijpen ze steeds beter wat andere kinderen en volwassenen willen en bedoelen. </w:t>
      </w:r>
      <w:sdt>
        <w:sdtPr>
          <w:rPr>
            <w:rFonts w:eastAsiaTheme="minorEastAsia"/>
            <w:lang w:eastAsia="nl-NL"/>
          </w:rPr>
          <w:id w:val="-1850711365"/>
          <w:citation/>
        </w:sdtPr>
        <w:sdtContent>
          <w:r>
            <w:rPr>
              <w:rFonts w:eastAsiaTheme="minorEastAsia"/>
              <w:lang w:eastAsia="nl-NL"/>
            </w:rPr>
            <w:fldChar w:fldCharType="begin"/>
          </w:r>
          <w:r>
            <w:rPr>
              <w:rFonts w:eastAsiaTheme="minorEastAsia"/>
              <w:lang w:eastAsia="nl-NL"/>
            </w:rPr>
            <w:instrText xml:space="preserve"> CITATION Kin \l 1043 </w:instrText>
          </w:r>
          <w:r>
            <w:rPr>
              <w:rFonts w:eastAsiaTheme="minorEastAsia"/>
              <w:lang w:eastAsia="nl-NL"/>
            </w:rPr>
            <w:fldChar w:fldCharType="separate"/>
          </w:r>
          <w:r w:rsidR="009C7E22" w:rsidRPr="009C7E22">
            <w:rPr>
              <w:rFonts w:eastAsiaTheme="minorEastAsia"/>
              <w:noProof/>
              <w:lang w:eastAsia="nl-NL"/>
            </w:rPr>
            <w:t>(Kind 6-12 jaar | De algemene ontwikkeling, sd)</w:t>
          </w:r>
          <w:r>
            <w:rPr>
              <w:rFonts w:eastAsiaTheme="minorEastAsia"/>
              <w:lang w:eastAsia="nl-NL"/>
            </w:rPr>
            <w:fldChar w:fldCharType="end"/>
          </w:r>
        </w:sdtContent>
      </w:sdt>
    </w:p>
    <w:p w14:paraId="7E68C4BD" w14:textId="77777777" w:rsidR="009520D0" w:rsidRPr="009520D0" w:rsidRDefault="009520D0" w:rsidP="009520D0">
      <w:pPr>
        <w:spacing w:after="0" w:line="276" w:lineRule="auto"/>
        <w:rPr>
          <w:rFonts w:eastAsiaTheme="minorEastAsia"/>
          <w:b/>
          <w:bCs/>
          <w:lang w:eastAsia="nl-NL"/>
        </w:rPr>
      </w:pPr>
      <w:r w:rsidRPr="009520D0">
        <w:rPr>
          <w:rFonts w:eastAsiaTheme="minorEastAsia"/>
          <w:b/>
          <w:bCs/>
          <w:lang w:eastAsia="nl-NL"/>
        </w:rPr>
        <w:t>Schoolkind 6 t/m 12 jaar</w:t>
      </w:r>
    </w:p>
    <w:p w14:paraId="14507628" w14:textId="19214FB1" w:rsidR="009520D0" w:rsidRDefault="009520D0" w:rsidP="009520D0">
      <w:pPr>
        <w:spacing w:after="0" w:line="276" w:lineRule="auto"/>
        <w:rPr>
          <w:rFonts w:eastAsiaTheme="minorEastAsia"/>
          <w:lang w:eastAsia="nl-NL"/>
        </w:rPr>
      </w:pPr>
      <w:r w:rsidRPr="009520D0">
        <w:rPr>
          <w:rFonts w:eastAsiaTheme="minorEastAsia"/>
          <w:lang w:eastAsia="nl-NL"/>
        </w:rPr>
        <w:t>Maar de grootste ontwikkeling ligt in deze fase op cognitief en sociaal-emotioneel vlak. Je kind van zeven jaar denkt al logisch na en leert oorzaak en gevolg kennen. Hij leert steeds meer dingen begrijpen, maar leert ook oordelen en conclusies trekken. Hij wordt zelfstandiger en leert wat verantwoordelijkheid is. </w:t>
      </w:r>
      <w:sdt>
        <w:sdtPr>
          <w:rPr>
            <w:rFonts w:eastAsiaTheme="minorEastAsia"/>
            <w:lang w:eastAsia="nl-NL"/>
          </w:rPr>
          <w:id w:val="696503885"/>
          <w:citation/>
        </w:sdtPr>
        <w:sdtContent>
          <w:r>
            <w:rPr>
              <w:rFonts w:eastAsiaTheme="minorEastAsia"/>
              <w:lang w:eastAsia="nl-NL"/>
            </w:rPr>
            <w:fldChar w:fldCharType="begin"/>
          </w:r>
          <w:r>
            <w:rPr>
              <w:rFonts w:eastAsiaTheme="minorEastAsia"/>
              <w:lang w:eastAsia="nl-NL"/>
            </w:rPr>
            <w:instrText xml:space="preserve"> CITATION De1 \l 1043 </w:instrText>
          </w:r>
          <w:r>
            <w:rPr>
              <w:rFonts w:eastAsiaTheme="minorEastAsia"/>
              <w:lang w:eastAsia="nl-NL"/>
            </w:rPr>
            <w:fldChar w:fldCharType="separate"/>
          </w:r>
          <w:r w:rsidR="009C7E22" w:rsidRPr="009C7E22">
            <w:rPr>
              <w:rFonts w:eastAsiaTheme="minorEastAsia"/>
              <w:noProof/>
              <w:lang w:eastAsia="nl-NL"/>
            </w:rPr>
            <w:t>(De 11 ontwikkelingsfases van je kind, sd)</w:t>
          </w:r>
          <w:r>
            <w:rPr>
              <w:rFonts w:eastAsiaTheme="minorEastAsia"/>
              <w:lang w:eastAsia="nl-NL"/>
            </w:rPr>
            <w:fldChar w:fldCharType="end"/>
          </w:r>
        </w:sdtContent>
      </w:sdt>
    </w:p>
    <w:p w14:paraId="34940362" w14:textId="77777777" w:rsidR="009520D0" w:rsidRPr="009520D0" w:rsidRDefault="009520D0" w:rsidP="009520D0">
      <w:pPr>
        <w:spacing w:after="0" w:line="276" w:lineRule="auto"/>
        <w:rPr>
          <w:rFonts w:eastAsiaTheme="minorEastAsia"/>
          <w:lang w:eastAsia="nl-NL"/>
        </w:rPr>
      </w:pPr>
    </w:p>
    <w:p w14:paraId="1D2C5BC7" w14:textId="77777777" w:rsidR="009520D0" w:rsidRPr="009520D0" w:rsidRDefault="009520D0" w:rsidP="009520D0">
      <w:pPr>
        <w:spacing w:after="0" w:line="276" w:lineRule="auto"/>
        <w:rPr>
          <w:rFonts w:eastAsiaTheme="minorEastAsia"/>
          <w:b/>
          <w:bCs/>
          <w:lang w:eastAsia="nl-NL"/>
        </w:rPr>
      </w:pPr>
      <w:r w:rsidRPr="009520D0">
        <w:rPr>
          <w:rFonts w:eastAsiaTheme="minorEastAsia"/>
          <w:b/>
          <w:bCs/>
          <w:lang w:eastAsia="nl-NL"/>
        </w:rPr>
        <w:t xml:space="preserve">7 – 10 jaar </w:t>
      </w:r>
    </w:p>
    <w:p w14:paraId="49C9A8D9" w14:textId="77777777" w:rsidR="009520D0" w:rsidRPr="009520D0" w:rsidRDefault="009520D0" w:rsidP="009520D0">
      <w:pPr>
        <w:spacing w:after="0" w:line="276" w:lineRule="auto"/>
        <w:rPr>
          <w:rFonts w:eastAsia="Times New Roman"/>
          <w:color w:val="000000"/>
          <w:shd w:val="clear" w:color="auto" w:fill="FFFFFF"/>
          <w:lang w:eastAsia="nl-NL"/>
        </w:rPr>
      </w:pPr>
      <w:r w:rsidRPr="009520D0">
        <w:rPr>
          <w:rFonts w:eastAsiaTheme="minorEastAsia"/>
          <w:lang w:eastAsia="nl-NL"/>
        </w:rPr>
        <w:t>Voor deze leeftijdscategorie is het belangrijk dat wederzijdse acceptatie en steun plaatsvindt, zodat ze het gevoel hebben dat ze ergens bij horen.</w:t>
      </w:r>
      <w:r w:rsidRPr="009520D0">
        <w:rPr>
          <w:rFonts w:eastAsia="Times New Roman"/>
          <w:color w:val="000000"/>
          <w:shd w:val="clear" w:color="auto" w:fill="FFFFFF"/>
          <w:lang w:eastAsia="nl-NL"/>
        </w:rPr>
        <w:t xml:space="preserve"> En ook doordat ze zich dan kunnen vergelijken met de ander (mede door een competitie-element in hun spel in te brengen). Zo ontwikkelt hun identiteit zich en kunnen ze steeds beter reflecteren op zichzelf en wat hun mogelijkheden, beperkingen, (uiterlijke) kenmerken, wensen, gevoelens en eigenschappen zijn. </w:t>
      </w:r>
    </w:p>
    <w:p w14:paraId="585F7894" w14:textId="77777777" w:rsidR="009520D0" w:rsidRPr="009520D0" w:rsidRDefault="009520D0" w:rsidP="009520D0">
      <w:pPr>
        <w:spacing w:after="0" w:line="276" w:lineRule="auto"/>
        <w:rPr>
          <w:rFonts w:eastAsia="Times New Roman"/>
          <w:color w:val="000000"/>
          <w:shd w:val="clear" w:color="auto" w:fill="FFFFFF"/>
          <w:lang w:eastAsia="nl-NL"/>
        </w:rPr>
      </w:pPr>
      <w:r w:rsidRPr="009520D0">
        <w:rPr>
          <w:rFonts w:eastAsia="Times New Roman"/>
          <w:color w:val="000000"/>
          <w:shd w:val="clear" w:color="auto" w:fill="FFFFFF"/>
          <w:lang w:eastAsia="nl-NL"/>
        </w:rPr>
        <w:t>Behoefte om erbij te horen en behoefte aan competitie.</w:t>
      </w:r>
    </w:p>
    <w:p w14:paraId="61A1A73F" w14:textId="77777777" w:rsidR="009520D0" w:rsidRPr="009520D0" w:rsidRDefault="009520D0" w:rsidP="009520D0">
      <w:pPr>
        <w:spacing w:after="0" w:line="276" w:lineRule="auto"/>
        <w:rPr>
          <w:rFonts w:eastAsia="Times New Roman"/>
          <w:color w:val="000000"/>
          <w:shd w:val="clear" w:color="auto" w:fill="FFFFFF"/>
          <w:lang w:eastAsia="nl-NL"/>
        </w:rPr>
      </w:pPr>
    </w:p>
    <w:p w14:paraId="119A01CB" w14:textId="77777777" w:rsidR="009520D0" w:rsidRPr="009520D0" w:rsidRDefault="009520D0" w:rsidP="009520D0">
      <w:pPr>
        <w:spacing w:after="0" w:line="276" w:lineRule="auto"/>
        <w:rPr>
          <w:rFonts w:eastAsiaTheme="minorEastAsia"/>
          <w:b/>
          <w:bCs/>
          <w:lang w:eastAsia="nl-NL"/>
        </w:rPr>
      </w:pPr>
      <w:r w:rsidRPr="009520D0">
        <w:rPr>
          <w:rFonts w:eastAsiaTheme="minorEastAsia"/>
          <w:b/>
          <w:bCs/>
          <w:lang w:eastAsia="nl-NL"/>
        </w:rPr>
        <w:t>10-12 jaar</w:t>
      </w:r>
    </w:p>
    <w:p w14:paraId="5C437D6B" w14:textId="77777777" w:rsidR="009520D0" w:rsidRPr="009520D0" w:rsidRDefault="009520D0" w:rsidP="009520D0">
      <w:pPr>
        <w:spacing w:after="0" w:line="276" w:lineRule="auto"/>
        <w:rPr>
          <w:rFonts w:eastAsiaTheme="minorEastAsia"/>
          <w:lang w:eastAsia="nl-NL"/>
        </w:rPr>
      </w:pPr>
      <w:r w:rsidRPr="009520D0">
        <w:rPr>
          <w:rFonts w:eastAsiaTheme="minorEastAsia"/>
          <w:lang w:eastAsia="nl-NL"/>
        </w:rPr>
        <w:t>Ook 10-12-jarigen zijn erg gericht op leeftijdsgenoten. Ze willen graag dat kinderen van hun eigen leeftijd hen positief beoordelen en proberen zich daarom te onderscheiden. Tegelijkertijd willen ze graag dat de groep hen accepteert en conformeren ze zich aan de groepsnormen. Ook het vergelijken met anderen om een steeds sterkere eigen identiteit te ontwikkelen gaat in deze leeftijdsfase door.</w:t>
      </w:r>
    </w:p>
    <w:p w14:paraId="4974C8E1" w14:textId="596E0258" w:rsidR="009520D0" w:rsidRPr="009520D0" w:rsidRDefault="009520D0" w:rsidP="009520D0">
      <w:pPr>
        <w:spacing w:after="0" w:line="276" w:lineRule="auto"/>
        <w:rPr>
          <w:rFonts w:eastAsiaTheme="minorEastAsia"/>
          <w:lang w:eastAsia="nl-NL"/>
        </w:rPr>
      </w:pPr>
      <w:r w:rsidRPr="009520D0">
        <w:rPr>
          <w:rFonts w:eastAsiaTheme="minorEastAsia"/>
          <w:lang w:eastAsia="nl-NL"/>
        </w:rPr>
        <w:t> Kinderen in deze leeftijd raken ook maatschappelijk meer betrokken en gaan nadenken over levensvragen, wat goed en slecht is en waarden en normen.</w:t>
      </w:r>
      <w:sdt>
        <w:sdtPr>
          <w:rPr>
            <w:rFonts w:eastAsiaTheme="minorEastAsia"/>
            <w:lang w:eastAsia="nl-NL"/>
          </w:rPr>
          <w:id w:val="-1435359048"/>
          <w:citation/>
        </w:sdtPr>
        <w:sdtContent>
          <w:r>
            <w:rPr>
              <w:rFonts w:eastAsiaTheme="minorEastAsia"/>
              <w:lang w:eastAsia="nl-NL"/>
            </w:rPr>
            <w:fldChar w:fldCharType="begin"/>
          </w:r>
          <w:r>
            <w:rPr>
              <w:rFonts w:eastAsiaTheme="minorEastAsia"/>
              <w:lang w:eastAsia="nl-NL"/>
            </w:rPr>
            <w:instrText xml:space="preserve"> CITATION Soc \l 1043 </w:instrText>
          </w:r>
          <w:r>
            <w:rPr>
              <w:rFonts w:eastAsiaTheme="minorEastAsia"/>
              <w:lang w:eastAsia="nl-NL"/>
            </w:rPr>
            <w:fldChar w:fldCharType="separate"/>
          </w:r>
          <w:r w:rsidR="009C7E22">
            <w:rPr>
              <w:rFonts w:eastAsiaTheme="minorEastAsia"/>
              <w:noProof/>
              <w:lang w:eastAsia="nl-NL"/>
            </w:rPr>
            <w:t xml:space="preserve"> </w:t>
          </w:r>
          <w:r w:rsidR="009C7E22" w:rsidRPr="009C7E22">
            <w:rPr>
              <w:rFonts w:eastAsiaTheme="minorEastAsia"/>
              <w:noProof/>
              <w:lang w:eastAsia="nl-NL"/>
            </w:rPr>
            <w:t>(Sociaal-emotionele ontwikkeling per leeftijdscategorie, sd)</w:t>
          </w:r>
          <w:r>
            <w:rPr>
              <w:rFonts w:eastAsiaTheme="minorEastAsia"/>
              <w:lang w:eastAsia="nl-NL"/>
            </w:rPr>
            <w:fldChar w:fldCharType="end"/>
          </w:r>
        </w:sdtContent>
      </w:sdt>
    </w:p>
    <w:p w14:paraId="204B33F6" w14:textId="77777777" w:rsidR="009520D0" w:rsidRDefault="009520D0" w:rsidP="009520D0">
      <w:pPr>
        <w:spacing w:after="0" w:line="276" w:lineRule="auto"/>
        <w:rPr>
          <w:rFonts w:eastAsiaTheme="minorEastAsia"/>
          <w:lang w:eastAsia="nl-NL"/>
        </w:rPr>
      </w:pPr>
    </w:p>
    <w:p w14:paraId="7DC54BBA" w14:textId="77777777" w:rsidR="009520D0" w:rsidRDefault="009520D0" w:rsidP="009520D0">
      <w:pPr>
        <w:spacing w:after="0" w:line="276" w:lineRule="auto"/>
        <w:rPr>
          <w:rFonts w:eastAsiaTheme="minorEastAsia"/>
          <w:lang w:eastAsia="nl-NL"/>
        </w:rPr>
      </w:pPr>
    </w:p>
    <w:p w14:paraId="5E5443F3" w14:textId="77777777" w:rsidR="009520D0" w:rsidRDefault="009520D0" w:rsidP="009520D0">
      <w:pPr>
        <w:spacing w:after="0" w:line="276" w:lineRule="auto"/>
        <w:rPr>
          <w:rFonts w:eastAsiaTheme="minorEastAsia"/>
          <w:lang w:eastAsia="nl-NL"/>
        </w:rPr>
      </w:pPr>
    </w:p>
    <w:p w14:paraId="1C29E505" w14:textId="77777777" w:rsidR="009520D0" w:rsidRDefault="009520D0" w:rsidP="009520D0">
      <w:pPr>
        <w:spacing w:after="0" w:line="276" w:lineRule="auto"/>
        <w:rPr>
          <w:rFonts w:eastAsiaTheme="minorEastAsia"/>
          <w:lang w:eastAsia="nl-NL"/>
        </w:rPr>
      </w:pPr>
    </w:p>
    <w:p w14:paraId="56CB82D8" w14:textId="77777777" w:rsidR="009520D0" w:rsidRPr="009520D0" w:rsidRDefault="009520D0" w:rsidP="009520D0">
      <w:pPr>
        <w:spacing w:after="0" w:line="276" w:lineRule="auto"/>
        <w:rPr>
          <w:rFonts w:eastAsiaTheme="minorEastAsia"/>
          <w:lang w:eastAsia="nl-NL"/>
        </w:rPr>
      </w:pPr>
    </w:p>
    <w:p w14:paraId="00151E24" w14:textId="77777777" w:rsidR="009520D0" w:rsidRPr="009520D0" w:rsidRDefault="009520D0" w:rsidP="009520D0">
      <w:pPr>
        <w:spacing w:after="0" w:line="276" w:lineRule="auto"/>
        <w:rPr>
          <w:rFonts w:eastAsiaTheme="minorEastAsia"/>
          <w:b/>
          <w:bCs/>
          <w:lang w:eastAsia="nl-NL"/>
        </w:rPr>
      </w:pPr>
      <w:r w:rsidRPr="009520D0">
        <w:rPr>
          <w:rFonts w:eastAsiaTheme="minorEastAsia"/>
          <w:b/>
          <w:bCs/>
          <w:lang w:eastAsia="nl-NL"/>
        </w:rPr>
        <w:lastRenderedPageBreak/>
        <w:t>De psychologische ontwikkeling van kinderen van 6 tot en met 9 jaar</w:t>
      </w:r>
    </w:p>
    <w:p w14:paraId="45320047" w14:textId="77777777" w:rsidR="009520D0" w:rsidRPr="009520D0" w:rsidRDefault="009520D0" w:rsidP="009520D0">
      <w:pPr>
        <w:spacing w:after="0" w:line="276" w:lineRule="auto"/>
        <w:rPr>
          <w:rFonts w:eastAsiaTheme="minorEastAsia"/>
          <w:lang w:eastAsia="nl-NL"/>
        </w:rPr>
      </w:pPr>
      <w:r w:rsidRPr="009520D0">
        <w:rPr>
          <w:rFonts w:eastAsiaTheme="minorEastAsia"/>
          <w:lang w:eastAsia="nl-NL"/>
        </w:rPr>
        <w:t>Kinderen leren door te doen, de spanningsboog om te luisteren is kort. Door iets te ervaren blijft het beter hangen. Kinderen leren van hun omgeving, het is dus van groot belang hoe wij die omgeving inrichten. Ouders, familie, leerkrachten, vriendjes zijn heel belangrijk in de ontwikkeling van een kind.</w:t>
      </w:r>
    </w:p>
    <w:p w14:paraId="2A417C49" w14:textId="77777777" w:rsidR="009520D0" w:rsidRPr="009520D0" w:rsidRDefault="009520D0" w:rsidP="009520D0">
      <w:pPr>
        <w:spacing w:after="0" w:line="276" w:lineRule="auto"/>
        <w:rPr>
          <w:rFonts w:eastAsiaTheme="minorEastAsia"/>
          <w:lang w:eastAsia="nl-NL"/>
        </w:rPr>
      </w:pPr>
    </w:p>
    <w:p w14:paraId="2D49D17D" w14:textId="77777777" w:rsidR="009520D0" w:rsidRPr="009520D0" w:rsidRDefault="009520D0" w:rsidP="009520D0">
      <w:pPr>
        <w:spacing w:after="0" w:line="276" w:lineRule="auto"/>
        <w:rPr>
          <w:rFonts w:eastAsiaTheme="minorEastAsia"/>
          <w:b/>
          <w:bCs/>
          <w:lang w:eastAsia="nl-NL"/>
        </w:rPr>
      </w:pPr>
      <w:r w:rsidRPr="009520D0">
        <w:rPr>
          <w:rFonts w:eastAsiaTheme="minorEastAsia"/>
          <w:b/>
          <w:bCs/>
          <w:lang w:eastAsia="nl-NL"/>
        </w:rPr>
        <w:t>Sociale ontwikkeling</w:t>
      </w:r>
    </w:p>
    <w:p w14:paraId="0F89EE38" w14:textId="5B3A359D" w:rsidR="009520D0" w:rsidRPr="009520D0" w:rsidRDefault="009520D0" w:rsidP="009520D0">
      <w:pPr>
        <w:spacing w:after="0" w:line="276" w:lineRule="auto"/>
        <w:rPr>
          <w:rFonts w:eastAsiaTheme="minorEastAsia"/>
          <w:lang w:eastAsia="nl-NL"/>
        </w:rPr>
      </w:pPr>
      <w:r w:rsidRPr="009520D0">
        <w:rPr>
          <w:rFonts w:eastAsiaTheme="minorEastAsia"/>
          <w:lang w:eastAsia="nl-NL"/>
        </w:rPr>
        <w:t>Op deze leeftijd neemt het egocentrische perspectief af. Het kind gaat zich inleven in de situatie van een ander. Geleidelijk aan leert het kind hier meer oog voor te hebben en leert het hier in verschillende situaties ook daadwerkelijk rekening mee te houden.</w:t>
      </w:r>
      <w:r>
        <w:rPr>
          <w:rFonts w:eastAsiaTheme="minorEastAsia"/>
          <w:lang w:eastAsia="nl-NL"/>
        </w:rPr>
        <w:t xml:space="preserve"> </w:t>
      </w:r>
      <w:sdt>
        <w:sdtPr>
          <w:rPr>
            <w:rFonts w:eastAsiaTheme="minorEastAsia"/>
            <w:lang w:eastAsia="nl-NL"/>
          </w:rPr>
          <w:id w:val="850925356"/>
          <w:citation/>
        </w:sdtPr>
        <w:sdtContent>
          <w:r>
            <w:rPr>
              <w:rFonts w:eastAsiaTheme="minorEastAsia"/>
              <w:lang w:eastAsia="nl-NL"/>
            </w:rPr>
            <w:fldChar w:fldCharType="begin"/>
          </w:r>
          <w:r>
            <w:rPr>
              <w:rFonts w:eastAsiaTheme="minorEastAsia"/>
              <w:lang w:eastAsia="nl-NL"/>
            </w:rPr>
            <w:instrText xml:space="preserve"> CITATION Dep \l 1043 </w:instrText>
          </w:r>
          <w:r>
            <w:rPr>
              <w:rFonts w:eastAsiaTheme="minorEastAsia"/>
              <w:lang w:eastAsia="nl-NL"/>
            </w:rPr>
            <w:fldChar w:fldCharType="separate"/>
          </w:r>
          <w:r w:rsidR="009C7E22" w:rsidRPr="009C7E22">
            <w:rPr>
              <w:rFonts w:eastAsiaTheme="minorEastAsia"/>
              <w:noProof/>
              <w:lang w:eastAsia="nl-NL"/>
            </w:rPr>
            <w:t>(De psychologische ontwikkeling van kinderen van 6 tot en met 9 jaar, sd)</w:t>
          </w:r>
          <w:r>
            <w:rPr>
              <w:rFonts w:eastAsiaTheme="minorEastAsia"/>
              <w:lang w:eastAsia="nl-NL"/>
            </w:rPr>
            <w:fldChar w:fldCharType="end"/>
          </w:r>
        </w:sdtContent>
      </w:sdt>
    </w:p>
    <w:p w14:paraId="1E2D0697" w14:textId="77777777" w:rsidR="00D63319" w:rsidRPr="00D63319" w:rsidRDefault="00D63319" w:rsidP="00D63319"/>
    <w:p w14:paraId="5ED99DCC" w14:textId="58677FA5" w:rsidR="009520D0" w:rsidRDefault="009520D0">
      <w:r>
        <w:br w:type="page"/>
      </w:r>
    </w:p>
    <w:p w14:paraId="1598BB5B" w14:textId="3BFD372A" w:rsidR="00D05BD8" w:rsidRDefault="00F86A2D" w:rsidP="00F86A2D">
      <w:pPr>
        <w:pStyle w:val="Kop2"/>
      </w:pPr>
      <w:bookmarkStart w:id="10" w:name="_Toc185604385"/>
      <w:r w:rsidRPr="00F86A2D">
        <w:lastRenderedPageBreak/>
        <w:t>Onderzoek naar mogelijkheden om mensen te activeren en informeren</w:t>
      </w:r>
      <w:bookmarkEnd w:id="10"/>
    </w:p>
    <w:p w14:paraId="619A9669" w14:textId="77777777" w:rsidR="00F86A2D" w:rsidRPr="00F86A2D" w:rsidRDefault="00F86A2D" w:rsidP="00F86A2D">
      <w:pPr>
        <w:spacing w:after="0"/>
        <w:rPr>
          <w:rFonts w:ascii="Calibri" w:eastAsia="Calibri" w:hAnsi="Calibri" w:cs="Calibri"/>
        </w:rPr>
      </w:pPr>
      <w:r w:rsidRPr="00F86A2D">
        <w:rPr>
          <w:rFonts w:ascii="Calibri" w:eastAsia="Calibri" w:hAnsi="Calibri" w:cs="Calibri"/>
        </w:rPr>
        <w:t xml:space="preserve">We hebben ervoor gekozen om onderzoek te doen naar informatie over activeren en informeren, omdat het doel aan het eind van de complete gastbeleving is om de bezoekers aan te sporen. We willen weten wat manieren zijn en hoe we het publiek niet alleen geïnformeerd hebben over mogelijkheden, maar ook aan te sporen om in actie te komen voor de klimaatcrisis. We hebben gekeken naar gedrag en waarom een attitude naar gedrag leidt en welke communicatie welk gedrag stimuleert. Deze informatie willen gebruiken om onze epiloog zo effectief mogelijk te maken. </w:t>
      </w:r>
    </w:p>
    <w:p w14:paraId="0289322F" w14:textId="77777777" w:rsidR="00F86A2D" w:rsidRPr="00F86A2D" w:rsidRDefault="00F86A2D" w:rsidP="00F86A2D">
      <w:pPr>
        <w:spacing w:after="0"/>
        <w:rPr>
          <w:rFonts w:ascii="Calibri" w:eastAsia="Calibri" w:hAnsi="Calibri" w:cs="Calibri"/>
        </w:rPr>
      </w:pPr>
    </w:p>
    <w:p w14:paraId="6456E819" w14:textId="77777777" w:rsidR="00F86A2D" w:rsidRPr="00F86A2D" w:rsidRDefault="00F86A2D" w:rsidP="00F86A2D">
      <w:pPr>
        <w:spacing w:after="0"/>
        <w:rPr>
          <w:rFonts w:ascii="Calibri" w:eastAsia="Calibri" w:hAnsi="Calibri" w:cs="Calibri"/>
        </w:rPr>
      </w:pPr>
      <w:r w:rsidRPr="00F86A2D">
        <w:rPr>
          <w:rFonts w:ascii="Calibri" w:eastAsia="Calibri" w:hAnsi="Calibri" w:cs="Calibri"/>
        </w:rPr>
        <w:t>Hoe kan je bepaalde gedachtes en gedrag aansporen?</w:t>
      </w:r>
    </w:p>
    <w:p w14:paraId="7512FBAB" w14:textId="77777777" w:rsidR="00F86A2D" w:rsidRPr="00F86A2D" w:rsidRDefault="00F86A2D" w:rsidP="00F86A2D">
      <w:pPr>
        <w:spacing w:after="0"/>
        <w:rPr>
          <w:rFonts w:ascii="Calibri" w:eastAsia="Calibri" w:hAnsi="Calibri" w:cs="Calibri"/>
        </w:rPr>
      </w:pPr>
    </w:p>
    <w:p w14:paraId="744DD83D" w14:textId="4310EF13" w:rsidR="00F86A2D" w:rsidRPr="00F86A2D" w:rsidRDefault="00F86A2D" w:rsidP="00F86A2D">
      <w:pPr>
        <w:spacing w:after="0"/>
        <w:rPr>
          <w:rFonts w:ascii="Calibri" w:eastAsia="Calibri" w:hAnsi="Calibri" w:cs="Calibri"/>
        </w:rPr>
      </w:pPr>
      <w:r w:rsidRPr="00F86A2D">
        <w:rPr>
          <w:rFonts w:ascii="Calibri" w:eastAsia="Calibri" w:hAnsi="Calibri" w:cs="Calibri"/>
        </w:rPr>
        <w:t xml:space="preserve">Mensen hebben van nature veel behoefte en deze behoefte van mensen, kan leiden tot motivatie. En motivatie kan weer leiden tot gedrag. We raken gemotiveerd om gedrag te vertonen om aan bewuste of onbewuste behoeftes te voldoen. </w:t>
      </w:r>
      <w:r w:rsidRPr="00F86A2D">
        <w:t xml:space="preserve">Motivatie en gedrag zijn ontzettend cultuurgebonden </w:t>
      </w:r>
      <w:sdt>
        <w:sdtPr>
          <w:id w:val="-817647770"/>
          <w:citation/>
        </w:sdtPr>
        <w:sdtContent>
          <w:r w:rsidRPr="00F86A2D">
            <w:fldChar w:fldCharType="begin"/>
          </w:r>
          <w:r w:rsidRPr="00F86A2D">
            <w:instrText xml:space="preserve"> CITATION Mul19 \l 1043 </w:instrText>
          </w:r>
          <w:r w:rsidRPr="00F86A2D">
            <w:fldChar w:fldCharType="separate"/>
          </w:r>
          <w:r w:rsidR="009C7E22">
            <w:rPr>
              <w:noProof/>
            </w:rPr>
            <w:t>(Mulder, 2019)</w:t>
          </w:r>
          <w:r w:rsidRPr="00F86A2D">
            <w:fldChar w:fldCharType="end"/>
          </w:r>
        </w:sdtContent>
      </w:sdt>
      <w:r w:rsidRPr="00F86A2D">
        <w:t xml:space="preserve">. </w:t>
      </w:r>
    </w:p>
    <w:p w14:paraId="696D8595" w14:textId="77777777" w:rsidR="00F86A2D" w:rsidRPr="00F86A2D" w:rsidRDefault="00F86A2D" w:rsidP="00F86A2D">
      <w:pPr>
        <w:spacing w:after="0"/>
      </w:pPr>
    </w:p>
    <w:p w14:paraId="29AA94D9" w14:textId="22D42E34" w:rsidR="00F86A2D" w:rsidRPr="00F86A2D" w:rsidRDefault="00F86A2D" w:rsidP="00F86A2D">
      <w:pPr>
        <w:spacing w:after="0"/>
      </w:pPr>
      <w:r w:rsidRPr="00F86A2D">
        <w:t>Attitudes zijn dus belangrijk bij het tot stand komen van gedrag. Attitudes kunnen gevormd worden door blootstelling, conditionering (beloning of straf), referentiegroepen (socialisatieprocessen), leer- en imitatieprocessen</w:t>
      </w:r>
      <w:sdt>
        <w:sdtPr>
          <w:id w:val="221416489"/>
          <w:citation/>
        </w:sdtPr>
        <w:sdtContent>
          <w:r w:rsidRPr="00F86A2D">
            <w:fldChar w:fldCharType="begin"/>
          </w:r>
          <w:r w:rsidRPr="00F86A2D">
            <w:instrText xml:space="preserve"> CITATION Mul19 \l 1043 </w:instrText>
          </w:r>
          <w:r w:rsidRPr="00F86A2D">
            <w:fldChar w:fldCharType="separate"/>
          </w:r>
          <w:r w:rsidR="009C7E22">
            <w:rPr>
              <w:noProof/>
            </w:rPr>
            <w:t xml:space="preserve"> (Mulder, 2019)</w:t>
          </w:r>
          <w:r w:rsidRPr="00F86A2D">
            <w:fldChar w:fldCharType="end"/>
          </w:r>
        </w:sdtContent>
      </w:sdt>
      <w:r w:rsidRPr="00F86A2D">
        <w:t>. Een attitude is een geheel aan kennis en gevoelens over een object, persoon of onderwerp, dat van invloed is op je gedrag. Een attitude bestaat uit 3 elementen: cognitief (kennis), affectief (gevoelens) &amp; conatief (gedrag)</w:t>
      </w:r>
      <w:sdt>
        <w:sdtPr>
          <w:id w:val="755329916"/>
          <w:citation/>
        </w:sdtPr>
        <w:sdtContent>
          <w:r w:rsidRPr="00F86A2D">
            <w:fldChar w:fldCharType="begin"/>
          </w:r>
          <w:r w:rsidRPr="00F86A2D">
            <w:instrText xml:space="preserve"> CITATION Mul19 \l 1043 </w:instrText>
          </w:r>
          <w:r w:rsidRPr="00F86A2D">
            <w:fldChar w:fldCharType="separate"/>
          </w:r>
          <w:r w:rsidR="009C7E22">
            <w:rPr>
              <w:noProof/>
            </w:rPr>
            <w:t xml:space="preserve"> (Mulder, 2019)</w:t>
          </w:r>
          <w:r w:rsidRPr="00F86A2D">
            <w:fldChar w:fldCharType="end"/>
          </w:r>
        </w:sdtContent>
      </w:sdt>
      <w:r w:rsidRPr="00F86A2D">
        <w:t xml:space="preserve">. </w:t>
      </w:r>
    </w:p>
    <w:p w14:paraId="101D1C01" w14:textId="77777777" w:rsidR="00F86A2D" w:rsidRPr="00F86A2D" w:rsidRDefault="00F86A2D" w:rsidP="00F86A2D">
      <w:pPr>
        <w:spacing w:after="0"/>
      </w:pPr>
      <w:r w:rsidRPr="00F86A2D">
        <w:rPr>
          <w:noProof/>
        </w:rPr>
        <mc:AlternateContent>
          <mc:Choice Requires="wps">
            <w:drawing>
              <wp:anchor distT="0" distB="0" distL="114300" distR="114300" simplePos="0" relativeHeight="251658241" behindDoc="0" locked="0" layoutInCell="1" allowOverlap="1" wp14:anchorId="508845E5" wp14:editId="16EE42C7">
                <wp:simplePos x="0" y="0"/>
                <wp:positionH relativeFrom="column">
                  <wp:posOffset>0</wp:posOffset>
                </wp:positionH>
                <wp:positionV relativeFrom="paragraph">
                  <wp:posOffset>2801620</wp:posOffset>
                </wp:positionV>
                <wp:extent cx="2882900" cy="635"/>
                <wp:effectExtent l="0" t="0" r="0" b="0"/>
                <wp:wrapSquare wrapText="bothSides"/>
                <wp:docPr id="1660605999" name="Text Box 1"/>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01EA80AF" w14:textId="77777777" w:rsidR="00F86A2D" w:rsidRPr="00CA119B" w:rsidRDefault="00F86A2D" w:rsidP="00F86A2D">
                            <w:pPr>
                              <w:pStyle w:val="Bijschrift"/>
                              <w:rPr>
                                <w:sz w:val="22"/>
                                <w:szCs w:val="22"/>
                              </w:rPr>
                            </w:pPr>
                            <w:r>
                              <w:t xml:space="preserve">Figuur </w:t>
                            </w:r>
                            <w:r>
                              <w:fldChar w:fldCharType="begin"/>
                            </w:r>
                            <w:r>
                              <w:instrText xml:space="preserve"> SEQ Figuur \* ARABIC </w:instrText>
                            </w:r>
                            <w:r>
                              <w:fldChar w:fldCharType="separate"/>
                            </w:r>
                            <w:r>
                              <w:rPr>
                                <w:noProof/>
                              </w:rPr>
                              <w:t>1</w:t>
                            </w:r>
                            <w:r>
                              <w:rPr>
                                <w:noProof/>
                              </w:rPr>
                              <w:fldChar w:fldCharType="end"/>
                            </w:r>
                            <w:r>
                              <w:t>: Tricomponent attititude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8845E5" id="_x0000_t202" coordsize="21600,21600" o:spt="202" path="m,l,21600r21600,l21600,xe">
                <v:stroke joinstyle="miter"/>
                <v:path gradientshapeok="t" o:connecttype="rect"/>
              </v:shapetype>
              <v:shape id="Text Box 1" o:spid="_x0000_s1026" type="#_x0000_t202" style="position:absolute;margin-left:0;margin-top:220.6pt;width:227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" stroked="f">
                <v:textbox style="mso-fit-shape-to-text:t" inset="0,0,0,0">
                  <w:txbxContent>
                    <w:p w14:paraId="01EA80AF" w14:textId="77777777" w:rsidR="00F86A2D" w:rsidRPr="00CA119B" w:rsidRDefault="00F86A2D" w:rsidP="00F86A2D">
                      <w:pPr>
                        <w:pStyle w:val="Bijschrift"/>
                        <w:rPr>
                          <w:sz w:val="22"/>
                          <w:szCs w:val="22"/>
                        </w:rPr>
                      </w:pPr>
                      <w:r>
                        <w:t xml:space="preserve">Figuur </w:t>
                      </w:r>
                      <w:r>
                        <w:fldChar w:fldCharType="begin"/>
                      </w:r>
                      <w:r>
                        <w:instrText xml:space="preserve"> SEQ Figuur \* ARABIC </w:instrText>
                      </w:r>
                      <w:r>
                        <w:fldChar w:fldCharType="separate"/>
                      </w:r>
                      <w:r>
                        <w:rPr>
                          <w:noProof/>
                        </w:rPr>
                        <w:t>1</w:t>
                      </w:r>
                      <w:r>
                        <w:rPr>
                          <w:noProof/>
                        </w:rPr>
                        <w:fldChar w:fldCharType="end"/>
                      </w:r>
                      <w:r>
                        <w:t>: Tricomponent attititude model</w:t>
                      </w:r>
                    </w:p>
                  </w:txbxContent>
                </v:textbox>
                <w10:wrap type="square"/>
              </v:shape>
            </w:pict>
          </mc:Fallback>
        </mc:AlternateContent>
      </w:r>
      <w:r w:rsidRPr="00F86A2D">
        <w:rPr>
          <w:noProof/>
        </w:rPr>
        <w:drawing>
          <wp:anchor distT="0" distB="0" distL="114300" distR="114300" simplePos="0" relativeHeight="251658240" behindDoc="0" locked="0" layoutInCell="1" allowOverlap="1" wp14:anchorId="4D8484F0" wp14:editId="6FECD150">
            <wp:simplePos x="0" y="0"/>
            <wp:positionH relativeFrom="column">
              <wp:posOffset>0</wp:posOffset>
            </wp:positionH>
            <wp:positionV relativeFrom="paragraph">
              <wp:posOffset>128270</wp:posOffset>
            </wp:positionV>
            <wp:extent cx="2882900" cy="2616200"/>
            <wp:effectExtent l="0" t="0" r="0" b="0"/>
            <wp:wrapSquare wrapText="bothSides"/>
            <wp:docPr id="122208334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3345" name="Picture 1" descr="A diagram of a model&#10;&#10;Description automatically generated"/>
                    <pic:cNvPicPr/>
                  </pic:nvPicPr>
                  <pic:blipFill rotWithShape="1">
                    <a:blip r:embed="rId16">
                      <a:extLst>
                        <a:ext uri="{28A0092B-C50C-407E-A947-70E740481C1C}">
                          <a14:useLocalDpi xmlns:a14="http://schemas.microsoft.com/office/drawing/2010/main" val="0"/>
                        </a:ext>
                      </a:extLst>
                    </a:blip>
                    <a:srcRect t="4615"/>
                    <a:stretch/>
                  </pic:blipFill>
                  <pic:spPr bwMode="auto">
                    <a:xfrm>
                      <a:off x="0" y="0"/>
                      <a:ext cx="2882900" cy="261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6A2D">
        <w:t xml:space="preserve"> </w:t>
      </w:r>
    </w:p>
    <w:p w14:paraId="47C81DAB" w14:textId="77777777" w:rsidR="00F86A2D" w:rsidRPr="00F86A2D" w:rsidRDefault="00F86A2D" w:rsidP="00F86A2D">
      <w:pPr>
        <w:spacing w:after="0"/>
      </w:pPr>
      <w:r w:rsidRPr="00F86A2D">
        <w:t xml:space="preserve">“De veranderingen van Kennis, Houding en Gedrag in de </w:t>
      </w:r>
      <w:r w:rsidRPr="00F86A2D">
        <w:rPr>
          <w:i/>
          <w:iCs/>
        </w:rPr>
        <w:t>doelgroep</w:t>
      </w:r>
      <w:r w:rsidRPr="00F86A2D">
        <w:t xml:space="preserve"> zijn het gevolg van veranderingen bij </w:t>
      </w:r>
      <w:r w:rsidRPr="00F86A2D">
        <w:rPr>
          <w:i/>
          <w:iCs/>
        </w:rPr>
        <w:t>individuele ontvangers</w:t>
      </w:r>
      <w:r w:rsidRPr="00F86A2D">
        <w:t xml:space="preserve">. Deze veranderingen bij ontvangers zijn afhankelijk van vele factoren, zoals voorkennis, persoonlijkheid etc. Het is dus belangrijk om een onderscheid te maken tussen verandering op </w:t>
      </w:r>
      <w:r w:rsidRPr="00F86A2D">
        <w:rPr>
          <w:i/>
          <w:iCs/>
        </w:rPr>
        <w:t>Groepsniveau</w:t>
      </w:r>
      <w:r w:rsidRPr="00F86A2D">
        <w:t xml:space="preserve"> en verandering op </w:t>
      </w:r>
      <w:r w:rsidRPr="00F86A2D">
        <w:rPr>
          <w:i/>
          <w:iCs/>
        </w:rPr>
        <w:t>Individueel niveau</w:t>
      </w:r>
      <w:r w:rsidRPr="00F86A2D">
        <w:t xml:space="preserve">. (Het Dominomodel gaat over het groepsniveau; het </w:t>
      </w:r>
      <w:hyperlink r:id="rId17" w:tgtFrame="_blank" w:history="1">
        <w:proofErr w:type="spellStart"/>
        <w:r w:rsidRPr="00F86A2D">
          <w:t>Tricomponent</w:t>
        </w:r>
        <w:proofErr w:type="spellEnd"/>
        <w:r w:rsidRPr="00F86A2D">
          <w:t xml:space="preserve"> attitudemodel</w:t>
        </w:r>
      </w:hyperlink>
      <w:r w:rsidRPr="00F86A2D">
        <w:t xml:space="preserve"> gaat over het individueel niveau.)”</w:t>
      </w:r>
    </w:p>
    <w:p w14:paraId="6326F1A6" w14:textId="72F133E6" w:rsidR="00F86A2D" w:rsidRPr="00F86A2D" w:rsidRDefault="00000000" w:rsidP="00F86A2D">
      <w:pPr>
        <w:spacing w:after="0"/>
      </w:pPr>
      <w:sdt>
        <w:sdtPr>
          <w:id w:val="-1746635279"/>
          <w:citation/>
        </w:sdtPr>
        <w:sdtContent>
          <w:r w:rsidR="00F86A2D" w:rsidRPr="00F86A2D">
            <w:fldChar w:fldCharType="begin"/>
          </w:r>
          <w:r w:rsidR="00F86A2D" w:rsidRPr="00F86A2D">
            <w:instrText xml:space="preserve"> CITATION Har13 \l 1043 </w:instrText>
          </w:r>
          <w:r w:rsidR="00F86A2D" w:rsidRPr="00F86A2D">
            <w:fldChar w:fldCharType="separate"/>
          </w:r>
          <w:r w:rsidR="009C7E22">
            <w:rPr>
              <w:noProof/>
            </w:rPr>
            <w:t>(Smalls, 2013)</w:t>
          </w:r>
          <w:r w:rsidR="00F86A2D" w:rsidRPr="00F86A2D">
            <w:fldChar w:fldCharType="end"/>
          </w:r>
        </w:sdtContent>
      </w:sdt>
    </w:p>
    <w:p w14:paraId="681166E9" w14:textId="77777777" w:rsidR="00F86A2D" w:rsidRPr="00F86A2D" w:rsidRDefault="00F86A2D" w:rsidP="00F86A2D">
      <w:pPr>
        <w:spacing w:after="0"/>
      </w:pPr>
    </w:p>
    <w:p w14:paraId="7EA5F147" w14:textId="50B30C59" w:rsidR="00F86A2D" w:rsidRPr="00F86A2D" w:rsidRDefault="00F86A2D" w:rsidP="00F86A2D">
      <w:pPr>
        <w:spacing w:after="0"/>
      </w:pPr>
      <w:r w:rsidRPr="00F86A2D">
        <w:t>Of de attitude echt tot gedrag leidt, ligt aan de sociale norm</w:t>
      </w:r>
      <w:sdt>
        <w:sdtPr>
          <w:id w:val="359243099"/>
          <w:citation/>
        </w:sdtPr>
        <w:sdtContent>
          <w:r w:rsidRPr="00F86A2D">
            <w:fldChar w:fldCharType="begin"/>
          </w:r>
          <w:r w:rsidRPr="00F86A2D">
            <w:instrText xml:space="preserve"> CITATION Mul19 \l 1043 </w:instrText>
          </w:r>
          <w:r w:rsidRPr="00F86A2D">
            <w:fldChar w:fldCharType="separate"/>
          </w:r>
          <w:r w:rsidR="009C7E22">
            <w:rPr>
              <w:noProof/>
            </w:rPr>
            <w:t xml:space="preserve"> (Mulder, 2019)</w:t>
          </w:r>
          <w:r w:rsidRPr="00F86A2D">
            <w:fldChar w:fldCharType="end"/>
          </w:r>
        </w:sdtContent>
      </w:sdt>
      <w:r w:rsidRPr="00F86A2D">
        <w:t xml:space="preserve">. </w:t>
      </w:r>
    </w:p>
    <w:p w14:paraId="3F261B91" w14:textId="1C2D75E3" w:rsidR="00F86A2D" w:rsidRDefault="00F86A2D" w:rsidP="00F86A2D">
      <w:pPr>
        <w:spacing w:after="0"/>
      </w:pPr>
      <w:r w:rsidRPr="00F86A2D">
        <w:t>Een belangrijke vorm van motivatie is intrinsieke motivatie, dit houdt in dat de motivatie volledig uit de persoon zelf komt en dus geen enkele motivatie van buitenaf krijgt. Dus geen geld, producten, aanzien of waardering. De persoon moet tegelijkertijd volledige vrijheid ervaren</w:t>
      </w:r>
      <w:sdt>
        <w:sdtPr>
          <w:id w:val="1591727769"/>
          <w:citation/>
        </w:sdtPr>
        <w:sdtContent>
          <w:r w:rsidRPr="00F86A2D">
            <w:fldChar w:fldCharType="begin"/>
          </w:r>
          <w:r w:rsidRPr="00F86A2D">
            <w:instrText xml:space="preserve"> CITATION Mul19 \l 1043 </w:instrText>
          </w:r>
          <w:r w:rsidRPr="00F86A2D">
            <w:fldChar w:fldCharType="separate"/>
          </w:r>
          <w:r w:rsidR="009C7E22">
            <w:rPr>
              <w:noProof/>
            </w:rPr>
            <w:t xml:space="preserve"> (Mulder, 2019)</w:t>
          </w:r>
          <w:r w:rsidRPr="00F86A2D">
            <w:fldChar w:fldCharType="end"/>
          </w:r>
        </w:sdtContent>
      </w:sdt>
      <w:r w:rsidRPr="00F86A2D">
        <w:t>.</w:t>
      </w:r>
      <w:r>
        <w:t xml:space="preserve"> </w:t>
      </w:r>
    </w:p>
    <w:p w14:paraId="33FC5D5F" w14:textId="77777777" w:rsidR="00F86A2D" w:rsidRPr="00CE2CAC" w:rsidRDefault="00F86A2D" w:rsidP="00F86A2D">
      <w:pPr>
        <w:spacing w:after="0"/>
      </w:pPr>
    </w:p>
    <w:p w14:paraId="7396DB3A" w14:textId="77777777" w:rsidR="00F86A2D" w:rsidRDefault="00F86A2D" w:rsidP="00F86A2D">
      <w:pPr>
        <w:keepNext/>
        <w:spacing w:after="0"/>
      </w:pPr>
      <w:r>
        <w:rPr>
          <w:noProof/>
        </w:rPr>
        <w:lastRenderedPageBreak/>
        <w:drawing>
          <wp:inline distT="0" distB="0" distL="0" distR="0" wp14:anchorId="6B26DA01" wp14:editId="4980B70E">
            <wp:extent cx="3286125" cy="1390650"/>
            <wp:effectExtent l="0" t="0" r="0" b="0"/>
            <wp:docPr id="1928284997" name="Picture 1928284997"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4997" name="Picture 1928284997" descr="Afbeelding met tekst, schermopname, Lettertype, ontwerp&#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3286125" cy="1390650"/>
                    </a:xfrm>
                    <a:prstGeom prst="rect">
                      <a:avLst/>
                    </a:prstGeom>
                  </pic:spPr>
                </pic:pic>
              </a:graphicData>
            </a:graphic>
          </wp:inline>
        </w:drawing>
      </w:r>
    </w:p>
    <w:p w14:paraId="7D65387A" w14:textId="77777777" w:rsidR="00F86A2D" w:rsidRPr="00CE2CAC" w:rsidRDefault="00F86A2D" w:rsidP="00F86A2D">
      <w:pPr>
        <w:pStyle w:val="Bijschrift"/>
      </w:pPr>
      <w:r>
        <w:t xml:space="preserve">Figuur </w:t>
      </w:r>
      <w:r>
        <w:fldChar w:fldCharType="begin"/>
      </w:r>
      <w:r>
        <w:instrText xml:space="preserve"> SEQ Figuur \* ARABIC </w:instrText>
      </w:r>
      <w:r>
        <w:fldChar w:fldCharType="separate"/>
      </w:r>
      <w:r>
        <w:rPr>
          <w:noProof/>
        </w:rPr>
        <w:t>2</w:t>
      </w:r>
      <w:r>
        <w:rPr>
          <w:noProof/>
        </w:rPr>
        <w:fldChar w:fldCharType="end"/>
      </w:r>
      <w:r>
        <w:t>: KHG-model/KAB-model</w:t>
      </w:r>
    </w:p>
    <w:p w14:paraId="2F349CA1" w14:textId="53E963CC" w:rsidR="00F86A2D" w:rsidRDefault="00000000" w:rsidP="00F86A2D">
      <w:pPr>
        <w:spacing w:after="0"/>
      </w:pPr>
      <w:sdt>
        <w:sdtPr>
          <w:id w:val="-1772621436"/>
          <w:citation/>
        </w:sdtPr>
        <w:sdtContent>
          <w:r w:rsidR="00F86A2D">
            <w:fldChar w:fldCharType="begin"/>
          </w:r>
          <w:r w:rsidR="00F86A2D">
            <w:instrText xml:space="preserve"> CITATION Har13 \l 1043 </w:instrText>
          </w:r>
          <w:r w:rsidR="00F86A2D">
            <w:fldChar w:fldCharType="separate"/>
          </w:r>
          <w:r w:rsidR="009C7E22">
            <w:rPr>
              <w:noProof/>
            </w:rPr>
            <w:t>(Smalls, 2013)</w:t>
          </w:r>
          <w:r w:rsidR="00F86A2D">
            <w:fldChar w:fldCharType="end"/>
          </w:r>
        </w:sdtContent>
      </w:sdt>
    </w:p>
    <w:p w14:paraId="10698D28" w14:textId="77777777" w:rsidR="00F86A2D" w:rsidRDefault="00F86A2D" w:rsidP="00F86A2D">
      <w:pPr>
        <w:spacing w:after="0"/>
      </w:pPr>
    </w:p>
    <w:p w14:paraId="3C58E1A4" w14:textId="77777777" w:rsidR="00F86A2D" w:rsidRDefault="00F86A2D" w:rsidP="00F86A2D">
      <w:pPr>
        <w:spacing w:after="0"/>
      </w:pPr>
    </w:p>
    <w:p w14:paraId="38D52D91" w14:textId="77777777" w:rsidR="00F86A2D" w:rsidRPr="00CE2CAC" w:rsidRDefault="00F86A2D" w:rsidP="00F86A2D">
      <w:pPr>
        <w:spacing w:after="0"/>
      </w:pPr>
      <w:r w:rsidRPr="00CF7812">
        <w:rPr>
          <w:noProof/>
        </w:rPr>
        <w:drawing>
          <wp:inline distT="0" distB="0" distL="0" distR="0" wp14:anchorId="5568ADCE" wp14:editId="2BE0A695">
            <wp:extent cx="5760720" cy="4150995"/>
            <wp:effectExtent l="0" t="0" r="0" b="1905"/>
            <wp:docPr id="42563731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7312" name="Picture 1" descr="A white grid with black text&#10;&#10;Description automatically generated"/>
                    <pic:cNvPicPr/>
                  </pic:nvPicPr>
                  <pic:blipFill>
                    <a:blip r:embed="rId19"/>
                    <a:stretch>
                      <a:fillRect/>
                    </a:stretch>
                  </pic:blipFill>
                  <pic:spPr>
                    <a:xfrm>
                      <a:off x="0" y="0"/>
                      <a:ext cx="5760720" cy="4150995"/>
                    </a:xfrm>
                    <a:prstGeom prst="rect">
                      <a:avLst/>
                    </a:prstGeom>
                  </pic:spPr>
                </pic:pic>
              </a:graphicData>
            </a:graphic>
          </wp:inline>
        </w:drawing>
      </w:r>
    </w:p>
    <w:p w14:paraId="6541D71C" w14:textId="10875272" w:rsidR="00F86A2D" w:rsidRDefault="00F86A2D" w:rsidP="00F86A2D">
      <w:pPr>
        <w:spacing w:after="0"/>
      </w:pPr>
      <w:r>
        <w:t xml:space="preserve">In het model hierboven word een model weergegeven waarop je de huidige en gewenste situatie van informatie, gedrag, houding in kaart kan brengen </w:t>
      </w:r>
      <w:sdt>
        <w:sdtPr>
          <w:id w:val="1724168532"/>
          <w:citation/>
        </w:sdtPr>
        <w:sdtContent>
          <w:r>
            <w:fldChar w:fldCharType="begin"/>
          </w:r>
          <w:r>
            <w:instrText xml:space="preserve"> CITATION Har13 \l 1043 </w:instrText>
          </w:r>
          <w:r>
            <w:fldChar w:fldCharType="separate"/>
          </w:r>
          <w:r w:rsidR="009C7E22">
            <w:rPr>
              <w:noProof/>
            </w:rPr>
            <w:t>(Smalls, 2013)</w:t>
          </w:r>
          <w:r>
            <w:fldChar w:fldCharType="end"/>
          </w:r>
        </w:sdtContent>
      </w:sdt>
      <w:r>
        <w:t xml:space="preserve">. </w:t>
      </w:r>
    </w:p>
    <w:p w14:paraId="29E6394C" w14:textId="77777777" w:rsidR="00F86A2D" w:rsidRPr="00F86A2D" w:rsidRDefault="00F86A2D" w:rsidP="00F86A2D">
      <w:pPr>
        <w:spacing w:after="0"/>
      </w:pPr>
      <w:r w:rsidRPr="00F86A2D">
        <w:rPr>
          <w:noProof/>
        </w:rPr>
        <w:lastRenderedPageBreak/>
        <w:drawing>
          <wp:inline distT="0" distB="0" distL="0" distR="0" wp14:anchorId="64636770" wp14:editId="54840E33">
            <wp:extent cx="5760720" cy="3787140"/>
            <wp:effectExtent l="0" t="0" r="0" b="3810"/>
            <wp:docPr id="170081273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12737" name="Picture 1" descr="A diagram of a model&#10;&#10;Description automatically generated"/>
                    <pic:cNvPicPr/>
                  </pic:nvPicPr>
                  <pic:blipFill>
                    <a:blip r:embed="rId20"/>
                    <a:stretch>
                      <a:fillRect/>
                    </a:stretch>
                  </pic:blipFill>
                  <pic:spPr>
                    <a:xfrm>
                      <a:off x="0" y="0"/>
                      <a:ext cx="5760720" cy="3787140"/>
                    </a:xfrm>
                    <a:prstGeom prst="rect">
                      <a:avLst/>
                    </a:prstGeom>
                  </pic:spPr>
                </pic:pic>
              </a:graphicData>
            </a:graphic>
          </wp:inline>
        </w:drawing>
      </w:r>
    </w:p>
    <w:p w14:paraId="0030D036" w14:textId="0A1E8702" w:rsidR="00F86A2D" w:rsidRDefault="00F86A2D" w:rsidP="00F86A2D">
      <w:pPr>
        <w:spacing w:after="0"/>
      </w:pPr>
      <w:r w:rsidRPr="00F86A2D">
        <w:t>In het figuur hierboven word de hiërarchie van marketing gerelateerde modellen in kaart gebracht</w:t>
      </w:r>
      <w:sdt>
        <w:sdtPr>
          <w:id w:val="817687415"/>
          <w:citation/>
        </w:sdtPr>
        <w:sdtContent>
          <w:r w:rsidRPr="00F86A2D">
            <w:fldChar w:fldCharType="begin"/>
          </w:r>
          <w:r w:rsidRPr="00F86A2D">
            <w:instrText xml:space="preserve"> CITATION Har13 \l 1043 </w:instrText>
          </w:r>
          <w:r w:rsidRPr="00F86A2D">
            <w:fldChar w:fldCharType="separate"/>
          </w:r>
          <w:r w:rsidR="009C7E22">
            <w:rPr>
              <w:noProof/>
            </w:rPr>
            <w:t xml:space="preserve"> (Smalls, 2013)</w:t>
          </w:r>
          <w:r w:rsidRPr="00F86A2D">
            <w:fldChar w:fldCharType="end"/>
          </w:r>
        </w:sdtContent>
      </w:sdt>
      <w:r w:rsidRPr="00F86A2D">
        <w:t>.</w:t>
      </w:r>
    </w:p>
    <w:p w14:paraId="6BB0528C" w14:textId="77777777" w:rsidR="00F86A2D" w:rsidRPr="00F86A2D" w:rsidRDefault="00F86A2D" w:rsidP="00F86A2D">
      <w:pPr>
        <w:spacing w:after="0"/>
      </w:pPr>
      <w:r w:rsidRPr="00F86A2D">
        <w:rPr>
          <w:noProof/>
        </w:rPr>
        <w:drawing>
          <wp:inline distT="0" distB="0" distL="0" distR="0" wp14:anchorId="6921A48C" wp14:editId="4AB28FE3">
            <wp:extent cx="5760720" cy="2651760"/>
            <wp:effectExtent l="0" t="0" r="0" b="0"/>
            <wp:docPr id="86697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7294" name="Picture 1" descr="A screenshot of a computer&#10;&#10;Description automatically generated"/>
                    <pic:cNvPicPr/>
                  </pic:nvPicPr>
                  <pic:blipFill>
                    <a:blip r:embed="rId21"/>
                    <a:stretch>
                      <a:fillRect/>
                    </a:stretch>
                  </pic:blipFill>
                  <pic:spPr>
                    <a:xfrm>
                      <a:off x="0" y="0"/>
                      <a:ext cx="5760720" cy="2651760"/>
                    </a:xfrm>
                    <a:prstGeom prst="rect">
                      <a:avLst/>
                    </a:prstGeom>
                  </pic:spPr>
                </pic:pic>
              </a:graphicData>
            </a:graphic>
          </wp:inline>
        </w:drawing>
      </w:r>
    </w:p>
    <w:p w14:paraId="665BC822" w14:textId="7B1CE85B" w:rsidR="00F86A2D" w:rsidRDefault="00F86A2D" w:rsidP="00F86A2D">
      <w:pPr>
        <w:spacing w:after="0"/>
      </w:pPr>
      <w:r w:rsidRPr="00F86A2D">
        <w:t>In het overzicht hierboven word uitgelegd welk medium welk doel behaald</w:t>
      </w:r>
      <w:sdt>
        <w:sdtPr>
          <w:id w:val="605698257"/>
          <w:citation/>
        </w:sdtPr>
        <w:sdtContent>
          <w:r w:rsidRPr="00F86A2D">
            <w:fldChar w:fldCharType="begin"/>
          </w:r>
          <w:r w:rsidRPr="00F86A2D">
            <w:instrText xml:space="preserve"> CITATION Har13 \l 1043 </w:instrText>
          </w:r>
          <w:r w:rsidRPr="00F86A2D">
            <w:fldChar w:fldCharType="separate"/>
          </w:r>
          <w:r w:rsidR="009C7E22">
            <w:rPr>
              <w:noProof/>
            </w:rPr>
            <w:t xml:space="preserve"> (Smalls, 2013)</w:t>
          </w:r>
          <w:r w:rsidRPr="00F86A2D">
            <w:fldChar w:fldCharType="end"/>
          </w:r>
        </w:sdtContent>
      </w:sdt>
      <w:r w:rsidRPr="00F86A2D">
        <w:t>.</w:t>
      </w:r>
      <w:r>
        <w:t xml:space="preserve"> </w:t>
      </w:r>
    </w:p>
    <w:p w14:paraId="4BE0AEC2" w14:textId="590B1A99" w:rsidR="00703758" w:rsidRDefault="00703758">
      <w:r>
        <w:br w:type="page"/>
      </w:r>
    </w:p>
    <w:p w14:paraId="1A08561F" w14:textId="13870D4C" w:rsidR="00F86A2D" w:rsidRDefault="00703758" w:rsidP="00703758">
      <w:pPr>
        <w:pStyle w:val="Kop2"/>
      </w:pPr>
      <w:bookmarkStart w:id="11" w:name="_Toc185604386"/>
      <w:r>
        <w:lastRenderedPageBreak/>
        <w:t xml:space="preserve">Visitor </w:t>
      </w:r>
      <w:proofErr w:type="spellStart"/>
      <w:r>
        <w:t>journey</w:t>
      </w:r>
      <w:bookmarkEnd w:id="11"/>
      <w:proofErr w:type="spellEnd"/>
    </w:p>
    <w:p w14:paraId="012E8687" w14:textId="1D7C00A1" w:rsidR="00703758" w:rsidRPr="00703758" w:rsidRDefault="00703758" w:rsidP="00703758">
      <w:pPr>
        <w:rPr>
          <w:b/>
          <w:bCs/>
        </w:rPr>
      </w:pPr>
      <w:r w:rsidRPr="00703758">
        <w:rPr>
          <w:rFonts w:hint="cs"/>
          <w:b/>
          <w:bCs/>
        </w:rPr>
        <w:t xml:space="preserve">Revolutie Aarde: </w:t>
      </w:r>
    </w:p>
    <w:p w14:paraId="70EB86F0" w14:textId="77777777" w:rsidR="00703758" w:rsidRPr="00703758" w:rsidRDefault="00703758" w:rsidP="00703758">
      <w:r w:rsidRPr="00703758">
        <w:t xml:space="preserve">Stap binnen in een futuristische, meeslepende omgeving waar vier kinderen je hun verhalen vertellen. Ze komen uit een </w:t>
      </w:r>
      <w:proofErr w:type="spellStart"/>
      <w:r w:rsidRPr="00703758">
        <w:t>dystopische</w:t>
      </w:r>
      <w:proofErr w:type="spellEnd"/>
      <w:r w:rsidRPr="00703758">
        <w:t xml:space="preserve"> toekomst waarin de aarde zwaar is aangetast door menselijk handelen. Hun wereld is er een van vervuiling, klimaatverandering en een uitgeputte natuur. Door hun ogen zie je hoe moeilijk het leven is geworden zonder gezonde ecosystemen.</w:t>
      </w:r>
    </w:p>
    <w:p w14:paraId="16A4913D" w14:textId="77777777" w:rsidR="00703758" w:rsidRPr="00703758" w:rsidRDefault="00703758" w:rsidP="00703758">
      <w:r w:rsidRPr="00703758">
        <w:t xml:space="preserve">De ervaring begint met een terugblik op hoe prachtig de aarde ooit was. Je kijkt naar een aarde gevuld met weelderige bossen, schone oceanen en levendige dieren. Deze schoonheid contrasteert scherp met de sombere toekomst die de kinderen beschrijven. </w:t>
      </w:r>
    </w:p>
    <w:p w14:paraId="42648D54" w14:textId="77777777" w:rsidR="00703758" w:rsidRPr="00703758" w:rsidRDefault="00703758" w:rsidP="00703758"/>
    <w:p w14:paraId="268EA3E3" w14:textId="77777777" w:rsidR="00703758" w:rsidRPr="00703758" w:rsidRDefault="00703758" w:rsidP="00703758">
      <w:r w:rsidRPr="00703758">
        <w:t>Midden in de ervaring krijg je de kans om zelf in actie te komen. In een interactieve simulatie help je de aarde op te ruimen en te herstellen. Terwijl je virtueel afval verwijdert en de natuur herstelt, krijg je een gevoel van hoop. Je ziet hoe je eigen kleine acties een groot verschil kunnen maken voor de toekomst.</w:t>
      </w:r>
    </w:p>
    <w:p w14:paraId="4932032C" w14:textId="77777777" w:rsidR="00703758" w:rsidRPr="00703758" w:rsidRDefault="00703758" w:rsidP="00703758">
      <w:r w:rsidRPr="00703758">
        <w:t>Maar net als het optimisme toeneemt, volgt een krachtige wending. Een confronterende video laat zien hoe de aarde steeds verder aftakelt. De beelden tonen smeltende ijskappen, verwoeste ecosystemen en mensen die lijden onder extreme weersomstandigheden. Het wordt duidelijk dat als we niet snel handelen, deze despotische toekomst werkelijkheid kan worden.</w:t>
      </w:r>
    </w:p>
    <w:p w14:paraId="1EB0824F" w14:textId="77777777" w:rsidR="00703758" w:rsidRPr="00703758" w:rsidRDefault="00703758" w:rsidP="00703758"/>
    <w:p w14:paraId="7483C393" w14:textId="4C3C27E6" w:rsidR="00703758" w:rsidRPr="00703758" w:rsidRDefault="00703758" w:rsidP="00703758">
      <w:r w:rsidRPr="00703758">
        <w:rPr>
          <w:rFonts w:hint="cs"/>
          <w:b/>
          <w:bCs/>
        </w:rPr>
        <w:t>Acti</w:t>
      </w:r>
      <w:r w:rsidR="00183BDD">
        <w:rPr>
          <w:b/>
          <w:bCs/>
        </w:rPr>
        <w:t>v</w:t>
      </w:r>
      <w:r w:rsidRPr="00703758">
        <w:rPr>
          <w:rFonts w:hint="cs"/>
          <w:b/>
          <w:bCs/>
        </w:rPr>
        <w:t>e:</w:t>
      </w:r>
    </w:p>
    <w:p w14:paraId="7DF2C50D" w14:textId="45F02913" w:rsidR="00703758" w:rsidRPr="00703758" w:rsidRDefault="00703758" w:rsidP="00703758">
      <w:r w:rsidRPr="00703758">
        <w:rPr>
          <w:noProof/>
        </w:rPr>
        <w:drawing>
          <wp:inline distT="0" distB="0" distL="0" distR="0" wp14:anchorId="28CF8909" wp14:editId="2B46B02D">
            <wp:extent cx="5013960" cy="2400300"/>
            <wp:effectExtent l="0" t="0" r="0" b="0"/>
            <wp:docPr id="919182452" name="Afbeelding 2"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descr="Afbeelding met tekst, schermopname, software, Multimediasoftware&#10;&#10;Automatisch gegenereerde beschrijving"/>
                    <pic:cNvPicPr>
                      <a:picLocks noChangeAspect="1" noChangeArrowheads="1"/>
                    </pic:cNvPicPr>
                  </pic:nvPicPr>
                  <pic:blipFill>
                    <a:blip r:embed="rId22" cstate="print">
                      <a:extLst>
                        <a:ext uri="{28A0092B-C50C-407E-A947-70E740481C1C}">
                          <a14:useLocalDpi xmlns:a14="http://schemas.microsoft.com/office/drawing/2010/main" val="0"/>
                        </a:ext>
                      </a:extLst>
                    </a:blip>
                    <a:srcRect l="26031" t="43770" r="25658" b="19167"/>
                    <a:stretch>
                      <a:fillRect/>
                    </a:stretch>
                  </pic:blipFill>
                  <pic:spPr bwMode="auto">
                    <a:xfrm>
                      <a:off x="0" y="0"/>
                      <a:ext cx="5013960" cy="2400300"/>
                    </a:xfrm>
                    <a:prstGeom prst="rect">
                      <a:avLst/>
                    </a:prstGeom>
                    <a:noFill/>
                    <a:ln>
                      <a:noFill/>
                    </a:ln>
                  </pic:spPr>
                </pic:pic>
              </a:graphicData>
            </a:graphic>
          </wp:inline>
        </w:drawing>
      </w:r>
    </w:p>
    <w:p w14:paraId="657E7E3A" w14:textId="77777777" w:rsidR="00703758" w:rsidRDefault="00703758" w:rsidP="00703758">
      <w:r w:rsidRPr="00703758">
        <w:t>Ze zouden vooral kunnen verbeteren op het gebied van co-creatie. Het is nu voornamelijk iets dat je aanschouwt en dat al voor je is gedaan. Het zou mooi zijn als er bijvoorbeeld een eindstuk was dat door bezoekers zelf werd gemaakt. Dit sluit goed aan bij de boodschap, die draait om samen voor de aarde zorgen en samen verandering teweegbrengen. Dit voelt nog als een gemiste kans.</w:t>
      </w:r>
    </w:p>
    <w:p w14:paraId="252E8F24" w14:textId="74D8E6B2" w:rsidR="00703758" w:rsidRDefault="00703758" w:rsidP="00703758">
      <w:r>
        <w:t xml:space="preserve">De hele </w:t>
      </w:r>
      <w:proofErr w:type="spellStart"/>
      <w:r>
        <w:t>vistors</w:t>
      </w:r>
      <w:proofErr w:type="spellEnd"/>
      <w:r>
        <w:t xml:space="preserve"> </w:t>
      </w:r>
      <w:proofErr w:type="spellStart"/>
      <w:r>
        <w:t>journey</w:t>
      </w:r>
      <w:proofErr w:type="spellEnd"/>
      <w:r>
        <w:t xml:space="preserve"> is te lezen </w:t>
      </w:r>
      <w:hyperlink w:anchor="_Bijlage_1" w:history="1">
        <w:r w:rsidRPr="004646E7">
          <w:rPr>
            <w:rStyle w:val="Hyperlink"/>
          </w:rPr>
          <w:t>in bijlage 1</w:t>
        </w:r>
      </w:hyperlink>
      <w:r>
        <w:t>.</w:t>
      </w:r>
    </w:p>
    <w:p w14:paraId="7B27AC8A" w14:textId="77777777" w:rsidR="00703758" w:rsidRDefault="00703758">
      <w:r>
        <w:br w:type="page"/>
      </w:r>
    </w:p>
    <w:p w14:paraId="52F57EA7" w14:textId="7721CC09" w:rsidR="00703758" w:rsidRDefault="00703758" w:rsidP="00703758">
      <w:pPr>
        <w:pStyle w:val="Kop2"/>
      </w:pPr>
      <w:bookmarkStart w:id="12" w:name="_Toc185604387"/>
      <w:r>
        <w:lastRenderedPageBreak/>
        <w:t>Klimaatcrisis</w:t>
      </w:r>
      <w:bookmarkEnd w:id="12"/>
    </w:p>
    <w:p w14:paraId="3B047C02" w14:textId="77777777" w:rsidR="00703758" w:rsidRDefault="00703758" w:rsidP="00703758">
      <w:pPr>
        <w:rPr>
          <w:rFonts w:cs="Calibri"/>
        </w:rPr>
      </w:pPr>
      <w:r w:rsidRPr="00490E56">
        <w:rPr>
          <w:rFonts w:cs="Calibri"/>
        </w:rPr>
        <w:t>In dit onderzoek wordt er als er eerste gekeken naar wat de klimaat crisis is en hoe de klimaatcrisis tot stand is gekomen. Ook gaat er gekeken worden naar de grootste oorzaken van de klimaatcrisis, door mens en industri</w:t>
      </w:r>
      <w:r>
        <w:rPr>
          <w:rFonts w:cs="Calibri"/>
        </w:rPr>
        <w:t>e</w:t>
      </w:r>
      <w:r w:rsidRPr="00490E56">
        <w:rPr>
          <w:rFonts w:cs="Calibri"/>
        </w:rPr>
        <w:t>. Er gaat gekeken worden naar wat kunnen de mensen doen om te helpen voor de verbetering van het klimaat.</w:t>
      </w:r>
      <w:r>
        <w:rPr>
          <w:rFonts w:cs="Calibri"/>
        </w:rPr>
        <w:t xml:space="preserve"> Dit onderzoek wordt gedaan om het belang van de ernst van de klimaatcrisis te onderzoeken en te kijken wat de mens kan doen om de wereld te helpen. Ook in dit onderzoek wordt naar statistieken gezocht om de impact bij mensen over te kunnen brengen.</w:t>
      </w:r>
    </w:p>
    <w:p w14:paraId="414624F4" w14:textId="1829360D" w:rsidR="00703758" w:rsidRDefault="00703758" w:rsidP="00703758">
      <w:pPr>
        <w:pStyle w:val="Kop3"/>
      </w:pPr>
      <w:bookmarkStart w:id="13" w:name="_Toc185604388"/>
      <w:r>
        <w:t>Conclusie onderzoek klimaatcrisis</w:t>
      </w:r>
      <w:bookmarkEnd w:id="13"/>
    </w:p>
    <w:p w14:paraId="3E350763" w14:textId="77777777" w:rsidR="00703758" w:rsidRPr="00BE3EB7" w:rsidRDefault="00703758" w:rsidP="00703758">
      <w:r w:rsidRPr="00BE3EB7">
        <w:t>De klimaatcrisis en milieuvervuiling vormen een ernstige bedreiging voor de aarde en voor het leven zoals we dat kennen. Terwijl overheden en bedrijven een cruciale rol spelen in het aanpakken van deze problemen, is de actie van individuele mensen van even groot belang. Elke keuze die we maken, van de energie die we gebruiken tot het voedsel dat we eten, draagt bij aan de collectieve impact op het klimaat en de gezondheid van de planeet.</w:t>
      </w:r>
    </w:p>
    <w:p w14:paraId="13693676" w14:textId="77777777" w:rsidR="00703758" w:rsidRPr="00BE3EB7" w:rsidRDefault="00703758" w:rsidP="00703758">
      <w:r w:rsidRPr="00BE3EB7">
        <w:t xml:space="preserve">Individuen kunnen een substantiële bijdrage leveren door hun </w:t>
      </w:r>
      <w:r w:rsidRPr="00BE3EB7">
        <w:rPr>
          <w:b/>
          <w:bCs/>
        </w:rPr>
        <w:t>CO2-voetafdruk te verkleinen</w:t>
      </w:r>
      <w:r w:rsidRPr="00BE3EB7">
        <w:t xml:space="preserve">, zoals door minder energie te gebruiken, duurzame transportmiddelen te kiezen en hun consumptie van dierlijke producten te verminderen. </w:t>
      </w:r>
      <w:r w:rsidRPr="00BE3EB7">
        <w:rPr>
          <w:b/>
          <w:bCs/>
        </w:rPr>
        <w:t>Afvalvermindering</w:t>
      </w:r>
      <w:r w:rsidRPr="00BE3EB7">
        <w:t xml:space="preserve"> en deelname aan de circulaire economie, zoals hergebruik, recyclen, en repareren, helpen de hoeveelheid afval te beperken en natuurlijke hulpbronnen te behouden. Ook het </w:t>
      </w:r>
      <w:r w:rsidRPr="00BE3EB7">
        <w:rPr>
          <w:b/>
          <w:bCs/>
        </w:rPr>
        <w:t>beschermen van biodiversiteit</w:t>
      </w:r>
      <w:r w:rsidRPr="00BE3EB7">
        <w:t xml:space="preserve"> door middel van herbebossing, natuurbehoud, en ondersteuning van duurzame landbouw is essentieel voor het herstel van onze ecosystemen en het vasthouden van CO2. Daarnaast kan de steun voor </w:t>
      </w:r>
      <w:r w:rsidRPr="00BE3EB7">
        <w:rPr>
          <w:b/>
          <w:bCs/>
        </w:rPr>
        <w:t>groene bedrijven en beleidsmakers</w:t>
      </w:r>
      <w:r w:rsidRPr="00BE3EB7">
        <w:t xml:space="preserve"> die zich inzetten voor duurzaamheid, de overgang naar een duurzamere economie versnellen.</w:t>
      </w:r>
    </w:p>
    <w:p w14:paraId="465B0A02" w14:textId="77777777" w:rsidR="00703758" w:rsidRDefault="00703758" w:rsidP="00703758">
      <w:r w:rsidRPr="00BE3EB7">
        <w:t xml:space="preserve">Het is duidelijk dat als we als mensheid de vernietiging van onze planeet willen afwenden, </w:t>
      </w:r>
      <w:r w:rsidRPr="00BE3EB7">
        <w:rPr>
          <w:b/>
          <w:bCs/>
        </w:rPr>
        <w:t>collectieve actie</w:t>
      </w:r>
      <w:r w:rsidRPr="00BE3EB7">
        <w:t xml:space="preserve"> nodig is. De wereld verbeteren begint bij elke keuze die we maken en hoe we ons als samenleving verenigen om voor een gezonde, leefbare aarde te zorgen. Niet alleen voor onszelf, maar ook voor toekomstige generaties. De uitdagingen zijn groot, maar het vermogen om verandering te bewerkstelligen ligt in onze handen. Het is nu belangrijker dan ooit dat iedereen bijdraagt aan de verbetering van de aarde, door bewuste keuzes te maken en verantwoordelijkheid te nemen voor de wereld om ons heen.</w:t>
      </w:r>
    </w:p>
    <w:p w14:paraId="4FAAF781" w14:textId="601D1723" w:rsidR="00EE4DAA" w:rsidRDefault="00703758" w:rsidP="00703758">
      <w:r>
        <w:t xml:space="preserve">Het gehele onderzoek is te lezen in </w:t>
      </w:r>
      <w:hyperlink w:anchor="_Bijlage_2" w:history="1">
        <w:r w:rsidRPr="00FE42DE">
          <w:rPr>
            <w:rStyle w:val="Hyperlink"/>
          </w:rPr>
          <w:t>bijlage 2</w:t>
        </w:r>
      </w:hyperlink>
      <w:r>
        <w:t>.</w:t>
      </w:r>
    </w:p>
    <w:p w14:paraId="7263BC1E" w14:textId="77777777" w:rsidR="00EE4DAA" w:rsidRDefault="00EE4DAA">
      <w:r>
        <w:br w:type="page"/>
      </w:r>
    </w:p>
    <w:p w14:paraId="1E22218C" w14:textId="507D538F" w:rsidR="00703758" w:rsidRDefault="00EE4DAA" w:rsidP="00EE4DAA">
      <w:pPr>
        <w:pStyle w:val="Kop1"/>
      </w:pPr>
      <w:bookmarkStart w:id="14" w:name="_Toc185604389"/>
      <w:r>
        <w:lastRenderedPageBreak/>
        <w:t xml:space="preserve">Externe </w:t>
      </w:r>
      <w:r w:rsidR="004646E7">
        <w:t>analyse</w:t>
      </w:r>
      <w:bookmarkEnd w:id="14"/>
    </w:p>
    <w:p w14:paraId="35EC897E" w14:textId="06AAA1DB" w:rsidR="004646E7" w:rsidRDefault="004646E7" w:rsidP="004646E7">
      <w:pPr>
        <w:pStyle w:val="Kop2"/>
      </w:pPr>
      <w:bookmarkStart w:id="15" w:name="_Toc185604390"/>
      <w:r>
        <w:t xml:space="preserve">Best </w:t>
      </w:r>
      <w:proofErr w:type="spellStart"/>
      <w:r>
        <w:t>practices</w:t>
      </w:r>
      <w:bookmarkEnd w:id="15"/>
      <w:proofErr w:type="spellEnd"/>
      <w:r>
        <w:t xml:space="preserve"> </w:t>
      </w:r>
    </w:p>
    <w:p w14:paraId="376EDA1B" w14:textId="77777777" w:rsidR="004646E7" w:rsidRDefault="004646E7" w:rsidP="004646E7">
      <w:r>
        <w:t xml:space="preserve">Voor Best </w:t>
      </w:r>
      <w:proofErr w:type="spellStart"/>
      <w:r>
        <w:t>practices</w:t>
      </w:r>
      <w:proofErr w:type="spellEnd"/>
      <w:r>
        <w:t xml:space="preserve"> zijn we op zoek gegaan naar diverse musea die een expositie hebben die overeenkomt met de expositie die het Discovery museum aanbiedt. Op deze manier kun je zien of er eventuele </w:t>
      </w:r>
      <w:proofErr w:type="spellStart"/>
      <w:r>
        <w:t>concurenten</w:t>
      </w:r>
      <w:proofErr w:type="spellEnd"/>
      <w:r>
        <w:t xml:space="preserve"> zijn die hetzelfde aanbieden. Omdat het museum dicht bij de Belgische en Duitse grens ligt, en vanwege het feit dat de expositie ‘Revolutie aarde’ ook in het Duits en Engels wordt aangeboden, hebben we ervoor gekozen om verder te kijken dan alleen musea in Nederland. Hieronder kun je een aantal best </w:t>
      </w:r>
      <w:proofErr w:type="spellStart"/>
      <w:r>
        <w:t>practices</w:t>
      </w:r>
      <w:proofErr w:type="spellEnd"/>
      <w:r>
        <w:t xml:space="preserve"> vinden.</w:t>
      </w:r>
    </w:p>
    <w:p w14:paraId="32B21DF1" w14:textId="77777777" w:rsidR="004646E7" w:rsidRPr="00D4103D" w:rsidRDefault="004646E7" w:rsidP="004646E7">
      <w:pPr>
        <w:rPr>
          <w:i/>
          <w:iCs/>
          <w:u w:val="single"/>
        </w:rPr>
      </w:pPr>
      <w:r w:rsidRPr="00D4103D">
        <w:rPr>
          <w:i/>
          <w:iCs/>
          <w:u w:val="single"/>
        </w:rPr>
        <w:t xml:space="preserve">Nemo </w:t>
      </w:r>
      <w:proofErr w:type="spellStart"/>
      <w:r w:rsidRPr="00D4103D">
        <w:rPr>
          <w:i/>
          <w:iCs/>
          <w:u w:val="single"/>
        </w:rPr>
        <w:t>Science</w:t>
      </w:r>
      <w:proofErr w:type="spellEnd"/>
      <w:r w:rsidRPr="00D4103D">
        <w:rPr>
          <w:i/>
          <w:iCs/>
          <w:u w:val="single"/>
        </w:rPr>
        <w:t xml:space="preserve"> museum (Amsterdam, Nederland)</w:t>
      </w:r>
    </w:p>
    <w:p w14:paraId="7633821C" w14:textId="1481C8CC" w:rsidR="004646E7" w:rsidRDefault="004646E7" w:rsidP="004646E7">
      <w:r>
        <w:rPr>
          <w:noProof/>
        </w:rPr>
        <w:drawing>
          <wp:anchor distT="0" distB="0" distL="114300" distR="114300" simplePos="0" relativeHeight="251658244" behindDoc="0" locked="0" layoutInCell="1" allowOverlap="1" wp14:anchorId="5985EE63" wp14:editId="2E9D759B">
            <wp:simplePos x="0" y="0"/>
            <wp:positionH relativeFrom="column">
              <wp:posOffset>3425956</wp:posOffset>
            </wp:positionH>
            <wp:positionV relativeFrom="paragraph">
              <wp:posOffset>431097</wp:posOffset>
            </wp:positionV>
            <wp:extent cx="2394585" cy="1391920"/>
            <wp:effectExtent l="0" t="0" r="5715" b="0"/>
            <wp:wrapThrough wrapText="bothSides">
              <wp:wrapPolygon edited="0">
                <wp:start x="0" y="0"/>
                <wp:lineTo x="0" y="21285"/>
                <wp:lineTo x="21480" y="21285"/>
                <wp:lineTo x="21480" y="0"/>
                <wp:lineTo x="0" y="0"/>
              </wp:wrapPolygon>
            </wp:wrapThrough>
            <wp:docPr id="622910946" name="Afbeelding 3" descr="NEMO Science Museum in Ams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MO Science Museum in Amsterd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4585"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27C">
        <w:t xml:space="preserve">Het NEMO </w:t>
      </w:r>
      <w:proofErr w:type="spellStart"/>
      <w:r w:rsidRPr="0012427C">
        <w:t>Science</w:t>
      </w:r>
      <w:proofErr w:type="spellEnd"/>
      <w:r w:rsidRPr="0012427C">
        <w:t xml:space="preserve"> Museum is een</w:t>
      </w:r>
      <w:r>
        <w:t xml:space="preserve"> interactief museum waarbij de bezoekers leren hoe fascinerend wetenschap en technologie kan zijn. Het museum bestaat uit 5 verschillende verdiepingen met tentoonstellingen, experimenten, demonstaties en meer om bezoekers de wonderen achter </w:t>
      </w:r>
      <w:proofErr w:type="spellStart"/>
      <w:r>
        <w:t>allerdaagse</w:t>
      </w:r>
      <w:proofErr w:type="spellEnd"/>
      <w:r>
        <w:t xml:space="preserve"> dingen te leren. Het gaat hierbij om de basisbeginselen zoals elektriciteit, licht, geluid en zwaartekracht. Momenteel hebben ze tentoonstellingen gericht op wetenschap en de evolutie hiervan, het water in Nederland, Techniek, de ruimte, de mens en hoe deze langer kan leven en beschikken ze over een laboratorium.</w:t>
      </w:r>
      <w:sdt>
        <w:sdtPr>
          <w:id w:val="-177671062"/>
          <w:citation/>
        </w:sdtPr>
        <w:sdtContent>
          <w:r>
            <w:fldChar w:fldCharType="begin"/>
          </w:r>
          <w:r>
            <w:instrText xml:space="preserve"> CITATION NEMzd \l 1043 </w:instrText>
          </w:r>
          <w:r>
            <w:fldChar w:fldCharType="separate"/>
          </w:r>
          <w:r w:rsidR="009C7E22">
            <w:rPr>
              <w:noProof/>
            </w:rPr>
            <w:t xml:space="preserve"> (NEMO, z.d.)</w:t>
          </w:r>
          <w:r>
            <w:fldChar w:fldCharType="end"/>
          </w:r>
        </w:sdtContent>
      </w:sdt>
    </w:p>
    <w:p w14:paraId="31136B07" w14:textId="25FA12B0" w:rsidR="004646E7" w:rsidRPr="0012427C" w:rsidRDefault="004646E7" w:rsidP="004646E7">
      <w:r>
        <w:t>Regelmatig organiseert NEMO verschillende activiteiten zoals tijdens het Weekend van de Wetenschap. Ook organiseren ze veel lezingen voor jong en oud en houden ze regelmatig workshops en tours.</w:t>
      </w:r>
      <w:sdt>
        <w:sdtPr>
          <w:id w:val="-1330520929"/>
          <w:citation/>
        </w:sdtPr>
        <w:sdtContent>
          <w:r>
            <w:fldChar w:fldCharType="begin"/>
          </w:r>
          <w:r>
            <w:instrText xml:space="preserve"> CITATION NEMzd \l 1043 </w:instrText>
          </w:r>
          <w:r>
            <w:fldChar w:fldCharType="separate"/>
          </w:r>
          <w:r w:rsidR="009C7E22">
            <w:rPr>
              <w:noProof/>
            </w:rPr>
            <w:t xml:space="preserve"> (NEMO, z.d.)</w:t>
          </w:r>
          <w:r>
            <w:fldChar w:fldCharType="end"/>
          </w:r>
        </w:sdtContent>
      </w:sdt>
    </w:p>
    <w:p w14:paraId="50FDB2F3" w14:textId="77777777" w:rsidR="004646E7" w:rsidRPr="0012427C" w:rsidRDefault="004646E7" w:rsidP="004646E7"/>
    <w:p w14:paraId="2FC6F217" w14:textId="77777777" w:rsidR="004646E7" w:rsidRPr="00D31930" w:rsidRDefault="004646E7" w:rsidP="004646E7">
      <w:pPr>
        <w:rPr>
          <w:i/>
          <w:iCs/>
          <w:u w:val="single"/>
        </w:rPr>
      </w:pPr>
      <w:proofErr w:type="spellStart"/>
      <w:r w:rsidRPr="00D31930">
        <w:rPr>
          <w:i/>
          <w:iCs/>
          <w:u w:val="single"/>
        </w:rPr>
        <w:t>Technopolis</w:t>
      </w:r>
      <w:proofErr w:type="spellEnd"/>
      <w:r w:rsidRPr="00D31930">
        <w:rPr>
          <w:i/>
          <w:iCs/>
          <w:u w:val="single"/>
        </w:rPr>
        <w:t xml:space="preserve"> (Mechelen, België)</w:t>
      </w:r>
    </w:p>
    <w:p w14:paraId="7E421FB6" w14:textId="58EA189B" w:rsidR="004646E7" w:rsidRDefault="004646E7" w:rsidP="004646E7">
      <w:r>
        <w:rPr>
          <w:noProof/>
        </w:rPr>
        <w:drawing>
          <wp:anchor distT="0" distB="0" distL="114300" distR="114300" simplePos="0" relativeHeight="251658243" behindDoc="0" locked="0" layoutInCell="1" allowOverlap="1" wp14:anchorId="50D23650" wp14:editId="2B7A791A">
            <wp:simplePos x="0" y="0"/>
            <wp:positionH relativeFrom="column">
              <wp:posOffset>3595370</wp:posOffset>
            </wp:positionH>
            <wp:positionV relativeFrom="paragraph">
              <wp:posOffset>1218335</wp:posOffset>
            </wp:positionV>
            <wp:extent cx="2237105" cy="1491615"/>
            <wp:effectExtent l="0" t="0" r="0" b="0"/>
            <wp:wrapThrough wrapText="bothSides">
              <wp:wrapPolygon edited="0">
                <wp:start x="0" y="0"/>
                <wp:lineTo x="0" y="21241"/>
                <wp:lineTo x="21336" y="21241"/>
                <wp:lineTo x="21336" y="0"/>
                <wp:lineTo x="0" y="0"/>
              </wp:wrapPolygon>
            </wp:wrapThrough>
            <wp:docPr id="1267699" name="Afbeelding 2" descr="virtual reality fietsen over de grand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reality fietsen over de grand cany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7105" cy="14916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Het </w:t>
      </w:r>
      <w:proofErr w:type="spellStart"/>
      <w:r>
        <w:t>Technopolis</w:t>
      </w:r>
      <w:proofErr w:type="spellEnd"/>
      <w:r>
        <w:t xml:space="preserve"> in Mechelen is een interactief wetenschaps- en technologiecentrum dat zich voornamelijk richt op hands-on ervaringen en activiteiten voor alle leeftijden. Met meer dan 350 verschillende interactieve activiteiten, helpt het om bezoekers de wetenschap achter alledaagse dingen te ontdekken. Zo kun je bijvoorbeeld fietsen over een koord, een vliegtuig laten landen of op een spijkerbed liggen. Deze kun je allemaal vinden in de hoofdexpositie van het museum. Regelmatig vernieuwen ze hun exposities zodat er altijd iets nieuws te bewonderen is. Ze kun je zowel binnen als buiten in de ‘Doe-tuin’ vele dingen ontdekken. </w:t>
      </w:r>
      <w:sdt>
        <w:sdtPr>
          <w:id w:val="-461581643"/>
          <w:citation/>
        </w:sdtPr>
        <w:sdtContent>
          <w:r>
            <w:fldChar w:fldCharType="begin"/>
          </w:r>
          <w:r>
            <w:instrText xml:space="preserve"> CITATION Teczd \l 1043 </w:instrText>
          </w:r>
          <w:r>
            <w:fldChar w:fldCharType="separate"/>
          </w:r>
          <w:r w:rsidR="009C7E22">
            <w:rPr>
              <w:noProof/>
            </w:rPr>
            <w:t>(Technoposis, z.d.)</w:t>
          </w:r>
          <w:r>
            <w:fldChar w:fldCharType="end"/>
          </w:r>
        </w:sdtContent>
      </w:sdt>
    </w:p>
    <w:p w14:paraId="49C794A2" w14:textId="47D0F6E5" w:rsidR="004646E7" w:rsidRDefault="004646E7" w:rsidP="004646E7">
      <w:r>
        <w:t>De grootste en nieuwste expositie die nu loopt is ‘ON/OFF’. Tijdens deze expositie worden bezoekers zelf uitgedaagd om met de nieuwste technologieën aan de slag te gaan zoals AI en VR. Op spelende wijze komen de bezoekers in aanraking met de nieuwste mogelijkheden met technologie.</w:t>
      </w:r>
      <w:sdt>
        <w:sdtPr>
          <w:id w:val="14808105"/>
          <w:citation/>
        </w:sdtPr>
        <w:sdtContent>
          <w:r>
            <w:fldChar w:fldCharType="begin"/>
          </w:r>
          <w:r>
            <w:instrText xml:space="preserve"> CITATION Teczd2 \l 1043 </w:instrText>
          </w:r>
          <w:r>
            <w:fldChar w:fldCharType="separate"/>
          </w:r>
          <w:r w:rsidR="009C7E22">
            <w:rPr>
              <w:noProof/>
            </w:rPr>
            <w:t xml:space="preserve"> (Technopolis, z.d.)</w:t>
          </w:r>
          <w:r>
            <w:fldChar w:fldCharType="end"/>
          </w:r>
        </w:sdtContent>
      </w:sdt>
    </w:p>
    <w:p w14:paraId="089DED16" w14:textId="3C1EB3CC" w:rsidR="004646E7" w:rsidRDefault="004646E7" w:rsidP="004646E7">
      <w:r>
        <w:rPr>
          <w:noProof/>
        </w:rPr>
        <w:lastRenderedPageBreak/>
        <w:drawing>
          <wp:anchor distT="0" distB="0" distL="114300" distR="114300" simplePos="0" relativeHeight="251658242" behindDoc="0" locked="0" layoutInCell="1" allowOverlap="1" wp14:anchorId="1484A35B" wp14:editId="3F7B836B">
            <wp:simplePos x="0" y="0"/>
            <wp:positionH relativeFrom="column">
              <wp:posOffset>3609397</wp:posOffset>
            </wp:positionH>
            <wp:positionV relativeFrom="paragraph">
              <wp:posOffset>289502</wp:posOffset>
            </wp:positionV>
            <wp:extent cx="2241550" cy="1495425"/>
            <wp:effectExtent l="0" t="0" r="6350" b="9525"/>
            <wp:wrapThrough wrapText="bothSides">
              <wp:wrapPolygon edited="0">
                <wp:start x="0" y="0"/>
                <wp:lineTo x="0" y="21462"/>
                <wp:lineTo x="21478" y="21462"/>
                <wp:lineTo x="21478" y="0"/>
                <wp:lineTo x="0" y="0"/>
              </wp:wrapPolygon>
            </wp:wrapThrough>
            <wp:docPr id="765872588" name="Afbeelding 1" descr="haventafel interact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ventafel interactie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1550" cy="1495425"/>
                    </a:xfrm>
                    <a:prstGeom prst="rect">
                      <a:avLst/>
                    </a:prstGeom>
                    <a:noFill/>
                    <a:ln>
                      <a:noFill/>
                    </a:ln>
                  </pic:spPr>
                </pic:pic>
              </a:graphicData>
            </a:graphic>
          </wp:anchor>
        </w:drawing>
      </w:r>
      <w:r>
        <w:t>Een andere expositie die momenteel draait is ‘</w:t>
      </w:r>
      <w:proofErr w:type="spellStart"/>
      <w:r>
        <w:t>Zeekracht</w:t>
      </w:r>
      <w:proofErr w:type="spellEnd"/>
      <w:r>
        <w:t>’. Hierin nemen de bezoekers een duik in de toekomst en leer je meer over de zee en haven in van morgen. Omdat de zee een belangrijke bron is voor duurzame voeding, hernieuwbare energie en een belangrijke transportweg, bied het vele mogelijkheden. Maar zo leer je ook hoe je de zee optimaal kan benutten zonder deze minimaal te verstoren. Zo zorgen we er samen voor dat we onze voetafdruk zo klein mogelijk maken. Dit gebeurt aan de hand van vele interactieve opdrachten en spellen. Voor deze expo is het museum met 9 verschillende bedrijven in zee gegaan.</w:t>
      </w:r>
      <w:r w:rsidRPr="00131E4A">
        <w:t xml:space="preserve"> </w:t>
      </w:r>
      <w:sdt>
        <w:sdtPr>
          <w:id w:val="839967480"/>
          <w:citation/>
        </w:sdtPr>
        <w:sdtContent>
          <w:r>
            <w:fldChar w:fldCharType="begin"/>
          </w:r>
          <w:r>
            <w:instrText xml:space="preserve"> CITATION Teczd1 \l 1043 </w:instrText>
          </w:r>
          <w:r>
            <w:fldChar w:fldCharType="separate"/>
          </w:r>
          <w:r w:rsidR="009C7E22">
            <w:rPr>
              <w:noProof/>
            </w:rPr>
            <w:t>(Technopolis, z.d.)</w:t>
          </w:r>
          <w:r>
            <w:fldChar w:fldCharType="end"/>
          </w:r>
        </w:sdtContent>
      </w:sdt>
    </w:p>
    <w:p w14:paraId="2D9D1D7D" w14:textId="77777777" w:rsidR="004646E7" w:rsidRDefault="004646E7" w:rsidP="004646E7"/>
    <w:p w14:paraId="7F811C99" w14:textId="77777777" w:rsidR="004646E7" w:rsidRPr="00F0646F" w:rsidRDefault="004646E7" w:rsidP="004646E7">
      <w:pPr>
        <w:rPr>
          <w:i/>
          <w:iCs/>
          <w:u w:val="single"/>
        </w:rPr>
      </w:pPr>
      <w:proofErr w:type="spellStart"/>
      <w:r w:rsidRPr="00F0646F">
        <w:rPr>
          <w:i/>
          <w:iCs/>
          <w:u w:val="single"/>
        </w:rPr>
        <w:t>Museon</w:t>
      </w:r>
      <w:proofErr w:type="spellEnd"/>
      <w:r w:rsidRPr="00F0646F">
        <w:rPr>
          <w:i/>
          <w:iCs/>
          <w:u w:val="single"/>
        </w:rPr>
        <w:t>-Omniversum (Den Haag, Nederland)</w:t>
      </w:r>
    </w:p>
    <w:p w14:paraId="173311C5" w14:textId="6D07D585" w:rsidR="004646E7" w:rsidRDefault="004646E7" w:rsidP="004646E7">
      <w:r>
        <w:t xml:space="preserve">In het </w:t>
      </w:r>
      <w:proofErr w:type="spellStart"/>
      <w:r>
        <w:t>Museon</w:t>
      </w:r>
      <w:proofErr w:type="spellEnd"/>
      <w:r>
        <w:t>-Omniversum draait alles om de aarde de mensen en de toekomst. Tijdens verschillende interactieve tentoonstellingen verspreid over 17 themazalen worden de bezoekers aan verschillende onderwerpen blootgesteld. Samen met scholen, het publiek, bedrijven en de overheid wordt er samen gewerkt aan een betere toekomst. Daarnaast beschikt het</w:t>
      </w:r>
      <w:r w:rsidR="4EF9C199">
        <w:t xml:space="preserve"> museum</w:t>
      </w:r>
      <w:r>
        <w:t xml:space="preserve"> ook over de grootste </w:t>
      </w:r>
      <w:proofErr w:type="spellStart"/>
      <w:r>
        <w:t>filmdome</w:t>
      </w:r>
      <w:proofErr w:type="spellEnd"/>
      <w:r>
        <w:t xml:space="preserve"> van de Benelux die ook in de avonduren te bezoeken is. </w:t>
      </w:r>
    </w:p>
    <w:p w14:paraId="1D3D7388" w14:textId="69600DB1" w:rsidR="004646E7" w:rsidRDefault="004646E7" w:rsidP="004646E7">
      <w:r>
        <w:rPr>
          <w:noProof/>
        </w:rPr>
        <w:drawing>
          <wp:anchor distT="0" distB="0" distL="114300" distR="114300" simplePos="0" relativeHeight="251658245" behindDoc="0" locked="0" layoutInCell="1" allowOverlap="1" wp14:anchorId="006D83E8" wp14:editId="0469FB34">
            <wp:simplePos x="0" y="0"/>
            <wp:positionH relativeFrom="column">
              <wp:posOffset>3045655</wp:posOffset>
            </wp:positionH>
            <wp:positionV relativeFrom="paragraph">
              <wp:posOffset>9037</wp:posOffset>
            </wp:positionV>
            <wp:extent cx="2611120" cy="1370330"/>
            <wp:effectExtent l="0" t="0" r="0" b="1270"/>
            <wp:wrapThrough wrapText="bothSides">
              <wp:wrapPolygon edited="0">
                <wp:start x="0" y="0"/>
                <wp:lineTo x="0" y="21320"/>
                <wp:lineTo x="21432" y="21320"/>
                <wp:lineTo x="21432" y="0"/>
                <wp:lineTo x="0" y="0"/>
              </wp:wrapPolygon>
            </wp:wrapThrough>
            <wp:docPr id="1190681638" name="Afbeelding 4" descr="Museon - Omniversum | DenHaa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seon - Omniversum | DenHaag.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1120" cy="1370330"/>
                    </a:xfrm>
                    <a:prstGeom prst="rect">
                      <a:avLst/>
                    </a:prstGeom>
                    <a:noFill/>
                    <a:ln>
                      <a:noFill/>
                    </a:ln>
                  </pic:spPr>
                </pic:pic>
              </a:graphicData>
            </a:graphic>
          </wp:anchor>
        </w:drawing>
      </w:r>
      <w:r>
        <w:t>Eén van hun grootste tentoonstellingen momenteel is ‘</w:t>
      </w:r>
      <w:proofErr w:type="spellStart"/>
      <w:r>
        <w:t>One</w:t>
      </w:r>
      <w:proofErr w:type="spellEnd"/>
      <w:r>
        <w:t xml:space="preserve"> </w:t>
      </w:r>
      <w:proofErr w:type="spellStart"/>
      <w:r>
        <w:t>Planet</w:t>
      </w:r>
      <w:proofErr w:type="spellEnd"/>
      <w:r>
        <w:t xml:space="preserve"> NOW!’. Hierbij kunnen bezoekers vragen stellen aan de natuur. Zo kun je er meer leren over dieren, afval, kleding, auto’s en techniek. Tijdens de ‘</w:t>
      </w:r>
      <w:proofErr w:type="spellStart"/>
      <w:r>
        <w:t>One</w:t>
      </w:r>
      <w:proofErr w:type="spellEnd"/>
      <w:r>
        <w:t xml:space="preserve"> </w:t>
      </w:r>
      <w:proofErr w:type="spellStart"/>
      <w:r>
        <w:t>planet</w:t>
      </w:r>
      <w:proofErr w:type="spellEnd"/>
      <w:r>
        <w:t xml:space="preserve"> expo’ leren de bezoekers al spelenderwijs over de SDG-doelen van de Verenigde Naties. Met behulp van filmpjes, collectie en interactieve elementen kom je er achter wat voor wereldburger jij bent. Deze tentoonstelling geeft de bezoekers dus een beter beeld van de doelen die behaald moeten worden. Deze tentoonstelling is gemaakt in samenwerking met vele bedrijven.</w:t>
      </w:r>
      <w:sdt>
        <w:sdtPr>
          <w:id w:val="385146437"/>
          <w:citation/>
        </w:sdtPr>
        <w:sdtContent>
          <w:r>
            <w:fldChar w:fldCharType="begin"/>
          </w:r>
          <w:r>
            <w:instrText xml:space="preserve"> CITATION Muszd \l 1043 </w:instrText>
          </w:r>
          <w:r>
            <w:fldChar w:fldCharType="separate"/>
          </w:r>
          <w:r w:rsidR="009C7E22">
            <w:rPr>
              <w:noProof/>
            </w:rPr>
            <w:t xml:space="preserve"> (Museon-Omniversum, z.d.)</w:t>
          </w:r>
          <w:r>
            <w:fldChar w:fldCharType="end"/>
          </w:r>
        </w:sdtContent>
      </w:sdt>
    </w:p>
    <w:p w14:paraId="0222869D" w14:textId="77777777" w:rsidR="004646E7" w:rsidRDefault="004646E7">
      <w:r>
        <w:br w:type="page"/>
      </w:r>
    </w:p>
    <w:p w14:paraId="2A9DB685" w14:textId="09F8AADC" w:rsidR="004646E7" w:rsidRDefault="004646E7" w:rsidP="004646E7">
      <w:pPr>
        <w:pStyle w:val="Kop2"/>
      </w:pPr>
      <w:bookmarkStart w:id="16" w:name="_Toc185604391"/>
      <w:r>
        <w:lastRenderedPageBreak/>
        <w:t>Trends en ontwikkelingen</w:t>
      </w:r>
      <w:bookmarkEnd w:id="16"/>
    </w:p>
    <w:p w14:paraId="2A7E805A" w14:textId="77777777" w:rsidR="004646E7" w:rsidRDefault="004646E7" w:rsidP="004646E7">
      <w:r>
        <w:t>Trends zijn een belangrijk onderdeel voor het onderzoek. Opkomende trends en ontwikkelingen kun je veel mogelijkheden bieden voor het concept dat je gaat neerzetten. Hieronder kun je diverse trends vinden die ook zijn gekoppeld aan het DESTEP Model.</w:t>
      </w:r>
    </w:p>
    <w:p w14:paraId="520EB4F7" w14:textId="77777777" w:rsidR="004646E7" w:rsidRDefault="004646E7" w:rsidP="004646E7"/>
    <w:p w14:paraId="19415162" w14:textId="77777777" w:rsidR="004646E7" w:rsidRPr="004646E7" w:rsidRDefault="004646E7" w:rsidP="004646E7">
      <w:pPr>
        <w:rPr>
          <w:b/>
          <w:bCs/>
        </w:rPr>
      </w:pPr>
      <w:r w:rsidRPr="004646E7">
        <w:rPr>
          <w:b/>
          <w:bCs/>
        </w:rPr>
        <w:t>Trend 1: Virtuele en fysieke ervaring (Technologisch)</w:t>
      </w:r>
    </w:p>
    <w:p w14:paraId="79DBD46C" w14:textId="2638E123" w:rsidR="004646E7" w:rsidRDefault="004646E7" w:rsidP="004646E7">
      <w:r>
        <w:t xml:space="preserve">Steeds meer musea bieden tegenwoordig steeds meer digitale versies aan van hun fysieke tentoonstellingen. Hierdoor biedt het museum de kans aan om bezoekers wereldwijd toegang te geven voor een online variant van de fysieke tentoonstelling. De kunst hiervan is om het net zo interactief en meeslepend te maken als een bezoek aan het museum. </w:t>
      </w:r>
      <w:proofErr w:type="spellStart"/>
      <w:r>
        <w:t>Augmented</w:t>
      </w:r>
      <w:proofErr w:type="spellEnd"/>
      <w:r>
        <w:t xml:space="preserve"> </w:t>
      </w:r>
      <w:proofErr w:type="spellStart"/>
      <w:r>
        <w:t>Reality</w:t>
      </w:r>
      <w:proofErr w:type="spellEnd"/>
      <w:r>
        <w:t xml:space="preserve"> en Virtual Realist spelen hier een grote rol in, omdat je op deze manier bezoekers een echte 3d ervaring kan geven van het origineel.</w:t>
      </w:r>
      <w:sdt>
        <w:sdtPr>
          <w:id w:val="-1885636298"/>
          <w:citation/>
        </w:sdtPr>
        <w:sdtContent>
          <w:r>
            <w:fldChar w:fldCharType="begin"/>
          </w:r>
          <w:r>
            <w:instrText xml:space="preserve"> CITATION Mat24 \l 1043 </w:instrText>
          </w:r>
          <w:r>
            <w:fldChar w:fldCharType="separate"/>
          </w:r>
          <w:r w:rsidR="009C7E22">
            <w:rPr>
              <w:noProof/>
            </w:rPr>
            <w:t xml:space="preserve"> (Crowder, 2024)</w:t>
          </w:r>
          <w:r>
            <w:fldChar w:fldCharType="end"/>
          </w:r>
        </w:sdtContent>
      </w:sdt>
    </w:p>
    <w:p w14:paraId="6AE9AE3C" w14:textId="48C83BC3" w:rsidR="004646E7" w:rsidRDefault="004646E7" w:rsidP="004646E7">
      <w:r>
        <w:t>Dit zou toegepast kunnen worden in ons project door dat de bezoekers bijvoorbeeld thuis de experience voort zouden kunnen zetten of dat ook wereldwijd bezoekers de tentoonstelling kunnen bewonderen.</w:t>
      </w:r>
    </w:p>
    <w:p w14:paraId="355F67B4" w14:textId="77777777" w:rsidR="004646E7" w:rsidRDefault="004646E7" w:rsidP="004646E7"/>
    <w:p w14:paraId="21CE17C1" w14:textId="77777777" w:rsidR="004646E7" w:rsidRPr="004646E7" w:rsidRDefault="004646E7" w:rsidP="004646E7">
      <w:pPr>
        <w:rPr>
          <w:b/>
          <w:bCs/>
        </w:rPr>
      </w:pPr>
      <w:r w:rsidRPr="004646E7">
        <w:rPr>
          <w:b/>
          <w:bCs/>
        </w:rPr>
        <w:t>Trend 2: Verhoogde interactiviteit (Technologie)</w:t>
      </w:r>
    </w:p>
    <w:p w14:paraId="7A7211F7" w14:textId="738FBAEA" w:rsidR="004646E7" w:rsidRDefault="004646E7" w:rsidP="004646E7">
      <w:r>
        <w:t xml:space="preserve">Tegenwoordig wordt er door musea steeds meer gebruik gemaakt van interactieve elementen tijdens traditionele tentoonstellingen. Zo kunnen bezoekers via verschillende acties, meer informatie verzamelen. Zo kun je bijvoorbeeld audiofragmenten beluisteren of video’s bekijken. Deze ervaring zorgt ervoor dat het museumbezoek dynamischer en leerzamer wordt, doordat je zowel fysiek als visueel de zintuigen prikkelt. </w:t>
      </w:r>
      <w:sdt>
        <w:sdtPr>
          <w:id w:val="211002542"/>
          <w:citation/>
        </w:sdtPr>
        <w:sdtContent>
          <w:r>
            <w:fldChar w:fldCharType="begin"/>
          </w:r>
          <w:r>
            <w:instrText xml:space="preserve"> CITATION Mat24 \l 1043 </w:instrText>
          </w:r>
          <w:r>
            <w:fldChar w:fldCharType="separate"/>
          </w:r>
          <w:r w:rsidR="009C7E22">
            <w:rPr>
              <w:noProof/>
            </w:rPr>
            <w:t>(Crowder, 2024)</w:t>
          </w:r>
          <w:r>
            <w:fldChar w:fldCharType="end"/>
          </w:r>
        </w:sdtContent>
      </w:sdt>
    </w:p>
    <w:p w14:paraId="05281C2E" w14:textId="77777777" w:rsidR="004646E7" w:rsidRDefault="004646E7" w:rsidP="004646E7">
      <w:r>
        <w:t>Dit zou toegepast kunnen worden op ons project doordat wij in de epiloog interactieve elementen gaan stoppen om bezoekers de laatste informatie te geven.</w:t>
      </w:r>
    </w:p>
    <w:p w14:paraId="6ECDD677" w14:textId="77777777" w:rsidR="004646E7" w:rsidRDefault="004646E7" w:rsidP="004646E7"/>
    <w:p w14:paraId="69A9978D" w14:textId="77777777" w:rsidR="004646E7" w:rsidRPr="004646E7" w:rsidRDefault="004646E7" w:rsidP="004646E7">
      <w:pPr>
        <w:rPr>
          <w:b/>
          <w:bCs/>
        </w:rPr>
      </w:pPr>
      <w:r w:rsidRPr="004646E7">
        <w:rPr>
          <w:b/>
          <w:bCs/>
        </w:rPr>
        <w:t xml:space="preserve">Trend 3: Duurzaamheid en </w:t>
      </w:r>
      <w:proofErr w:type="spellStart"/>
      <w:r w:rsidRPr="004646E7">
        <w:rPr>
          <w:b/>
          <w:bCs/>
        </w:rPr>
        <w:t>Decarbonisatie</w:t>
      </w:r>
      <w:proofErr w:type="spellEnd"/>
      <w:r w:rsidRPr="004646E7">
        <w:rPr>
          <w:b/>
          <w:bCs/>
        </w:rPr>
        <w:t xml:space="preserve"> (Ecologisch)</w:t>
      </w:r>
    </w:p>
    <w:p w14:paraId="2A27F409" w14:textId="47A947CD" w:rsidR="004646E7" w:rsidRDefault="004646E7" w:rsidP="004646E7">
      <w:r>
        <w:t xml:space="preserve">Musea spelen een steeds </w:t>
      </w:r>
      <w:proofErr w:type="spellStart"/>
      <w:r>
        <w:t>activere</w:t>
      </w:r>
      <w:proofErr w:type="spellEnd"/>
      <w:r>
        <w:t xml:space="preserve"> rol in het verduurzamingsproces. Er wordt steeds meer aandacht </w:t>
      </w:r>
      <w:proofErr w:type="spellStart"/>
      <w:r>
        <w:t>besteeds</w:t>
      </w:r>
      <w:proofErr w:type="spellEnd"/>
      <w:r>
        <w:t xml:space="preserve"> aan </w:t>
      </w:r>
      <w:proofErr w:type="spellStart"/>
      <w:r>
        <w:t>decarboniseren</w:t>
      </w:r>
      <w:proofErr w:type="spellEnd"/>
      <w:r>
        <w:t xml:space="preserve"> van musea door hun eigen activiteiten milieuvriendelijker te maken. Hier kan je bijvoorbeeld denken aan het verruilen van fossiele brandstoffen naar duurzamere alternatieven. Dit sluit ook aan bij de huidige maatschappelijke behoefte om bewustzijn te creëren rondom klimaatverandering en actie te ondernemen.</w:t>
      </w:r>
      <w:sdt>
        <w:sdtPr>
          <w:id w:val="1605776246"/>
          <w:citation/>
        </w:sdtPr>
        <w:sdtContent>
          <w:r>
            <w:fldChar w:fldCharType="begin"/>
          </w:r>
          <w:r>
            <w:instrText xml:space="preserve"> CITATION Eli24 \l 1043 </w:instrText>
          </w:r>
          <w:r>
            <w:fldChar w:fldCharType="separate"/>
          </w:r>
          <w:r w:rsidR="009C7E22">
            <w:rPr>
              <w:noProof/>
            </w:rPr>
            <w:t xml:space="preserve"> (Merritt, 2024)</w:t>
          </w:r>
          <w:r>
            <w:fldChar w:fldCharType="end"/>
          </w:r>
        </w:sdtContent>
      </w:sdt>
    </w:p>
    <w:p w14:paraId="59C9C1C1" w14:textId="77777777" w:rsidR="004646E7" w:rsidRDefault="004646E7" w:rsidP="004646E7">
      <w:r>
        <w:t>Omdat wij bezoekers willen activeren om te verduurzamen, kan het handig zijn wat voor kleine dingen het museum doet om bij te dragen aan een beter klimaat.</w:t>
      </w:r>
    </w:p>
    <w:p w14:paraId="2C1AE3B4" w14:textId="77777777" w:rsidR="004646E7" w:rsidRDefault="004646E7" w:rsidP="004646E7"/>
    <w:p w14:paraId="10CC9AE1" w14:textId="77777777" w:rsidR="004646E7" w:rsidRDefault="004646E7" w:rsidP="004646E7"/>
    <w:p w14:paraId="01CF084E" w14:textId="77777777" w:rsidR="004646E7" w:rsidRDefault="004646E7" w:rsidP="004646E7"/>
    <w:p w14:paraId="4E1B1D24" w14:textId="77777777" w:rsidR="004646E7" w:rsidRDefault="004646E7" w:rsidP="004646E7"/>
    <w:p w14:paraId="1E9E3B06" w14:textId="77777777" w:rsidR="004646E7" w:rsidRPr="004646E7" w:rsidRDefault="004646E7" w:rsidP="004646E7">
      <w:pPr>
        <w:rPr>
          <w:b/>
          <w:bCs/>
        </w:rPr>
      </w:pPr>
      <w:r w:rsidRPr="004646E7">
        <w:rPr>
          <w:b/>
          <w:bCs/>
        </w:rPr>
        <w:lastRenderedPageBreak/>
        <w:t>Trend 4: Sociale ontmoetingsplek (Sociaal-cultureel)</w:t>
      </w:r>
    </w:p>
    <w:p w14:paraId="374B055C" w14:textId="5104F2B9" w:rsidR="004646E7" w:rsidRDefault="004646E7" w:rsidP="004646E7">
      <w:r>
        <w:t>Sinds de coronapandemie hebben mensen steeds meer de behoefte om tijd door te brengen met vrienden en familie. Musea zijn daarom tegenwoordig niet alleen maar plekken waar bezoekers komen om te leren, maar ook om sociale interacties te hebben met anderen. Zo kunnen ze met elkaar in gesprek gaan over bepaalde onderwerpen en eventueel zelfs van elkaar leren. Zo worden er steeds meer ontmoetingsplekken en sociale evenementen georganiseerd zoals nachtelijke openingstijden. Dit soort ervaringen zorgen ervoor dat museumbezoeker ook jongere generaties aantrekken.</w:t>
      </w:r>
      <w:sdt>
        <w:sdtPr>
          <w:id w:val="1416977415"/>
          <w:citation/>
        </w:sdtPr>
        <w:sdtContent>
          <w:r>
            <w:fldChar w:fldCharType="begin"/>
          </w:r>
          <w:r>
            <w:instrText xml:space="preserve"> CITATION Fut24 \l 1043 </w:instrText>
          </w:r>
          <w:r>
            <w:fldChar w:fldCharType="separate"/>
          </w:r>
          <w:r w:rsidR="009C7E22">
            <w:rPr>
              <w:noProof/>
            </w:rPr>
            <w:t xml:space="preserve"> (Future Tales, 2024)</w:t>
          </w:r>
          <w:r>
            <w:fldChar w:fldCharType="end"/>
          </w:r>
        </w:sdtContent>
      </w:sdt>
    </w:p>
    <w:p w14:paraId="54196C64" w14:textId="77777777" w:rsidR="004646E7" w:rsidRDefault="004646E7" w:rsidP="004646E7">
      <w:r>
        <w:t>Wij kunnen dit toepassen op ons project door een sociale ontmoetingsplek te creëren na afloop van de experience en bezoekers met elkaar in gesprek te laten gaan.</w:t>
      </w:r>
    </w:p>
    <w:p w14:paraId="6E602D97" w14:textId="77777777" w:rsidR="004646E7" w:rsidRDefault="004646E7" w:rsidP="004646E7"/>
    <w:p w14:paraId="7AC1DDF5" w14:textId="77777777" w:rsidR="004646E7" w:rsidRPr="004646E7" w:rsidRDefault="004646E7" w:rsidP="004646E7">
      <w:pPr>
        <w:rPr>
          <w:b/>
          <w:bCs/>
        </w:rPr>
      </w:pPr>
      <w:r w:rsidRPr="004646E7">
        <w:rPr>
          <w:b/>
          <w:bCs/>
        </w:rPr>
        <w:t>Trend 5: Personalisatie (Technologie)</w:t>
      </w:r>
    </w:p>
    <w:p w14:paraId="7A6CF39D" w14:textId="5A1B8C1D" w:rsidR="004646E7" w:rsidRDefault="004646E7" w:rsidP="004646E7">
      <w:r>
        <w:t>Personalisatie is een belangrijke trend in 2024, zo ook bij musea. Musea maken tegenwoordig steeds vaker gebruik van AI om gepersonaliseerde rondleidingen aan te bieden die zijn afgestemd op de interesses en voorkeuren van een bezoeker. Dit kan ook meehelpen in de toegankelijkheid, zodat een bezoek ook aangepast kan worden voor mensen met een beperking om dezelfde ervaring te genereren.</w:t>
      </w:r>
      <w:sdt>
        <w:sdtPr>
          <w:id w:val="755017341"/>
          <w:citation/>
        </w:sdtPr>
        <w:sdtContent>
          <w:r>
            <w:fldChar w:fldCharType="begin"/>
          </w:r>
          <w:r>
            <w:instrText xml:space="preserve"> CITATION Mat24 \l 1043 </w:instrText>
          </w:r>
          <w:r>
            <w:fldChar w:fldCharType="separate"/>
          </w:r>
          <w:r w:rsidR="009C7E22">
            <w:rPr>
              <w:noProof/>
            </w:rPr>
            <w:t xml:space="preserve"> (Crowder, 2024)</w:t>
          </w:r>
          <w:r>
            <w:fldChar w:fldCharType="end"/>
          </w:r>
        </w:sdtContent>
      </w:sdt>
    </w:p>
    <w:p w14:paraId="40CAD8BA" w14:textId="27FBFC5D" w:rsidR="004646E7" w:rsidRDefault="004646E7" w:rsidP="004646E7">
      <w:r>
        <w:t>Dit kan in ons concept van pas komen in het geven van tips aan de bezoeker. Door erachter te komen waar bezoekers hun interesses liggen en wat ze al doen voor de aarde, kan je een aangepaste experience creëren.</w:t>
      </w:r>
    </w:p>
    <w:p w14:paraId="090D49FA" w14:textId="77777777" w:rsidR="004646E7" w:rsidRDefault="004646E7">
      <w:r>
        <w:br w:type="page"/>
      </w:r>
    </w:p>
    <w:p w14:paraId="22AB7D8B" w14:textId="5EE94A1E" w:rsidR="004646E7" w:rsidRDefault="004646E7" w:rsidP="004646E7">
      <w:pPr>
        <w:pStyle w:val="Kop2"/>
      </w:pPr>
      <w:bookmarkStart w:id="17" w:name="_Toc185604392"/>
      <w:r>
        <w:lastRenderedPageBreak/>
        <w:t>Interview met gezinslid met kind</w:t>
      </w:r>
      <w:bookmarkEnd w:id="17"/>
    </w:p>
    <w:p w14:paraId="43305A94"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 xml:space="preserve">Er is een interview gehouden waarbij we hebben gekeken naar de achterliggende waardes van het doen van vrije activiteiten. Hierbij willen wij een naast ons perspectief een ander perspectief gebruiken voor informatie. Uit het interview kunnen we nog meer informatie halen naast de informatie die al is verzameld. </w:t>
      </w:r>
    </w:p>
    <w:p w14:paraId="310FC2E6" w14:textId="77777777" w:rsidR="004646E7" w:rsidRPr="004646E7" w:rsidRDefault="004646E7" w:rsidP="004646E7">
      <w:pPr>
        <w:spacing w:line="276" w:lineRule="auto"/>
        <w:rPr>
          <w:rFonts w:eastAsiaTheme="minorEastAsia"/>
          <w:lang w:eastAsia="nl-NL"/>
        </w:rPr>
      </w:pPr>
    </w:p>
    <w:p w14:paraId="44B4B0F2"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Interview en antwoorden</w:t>
      </w:r>
    </w:p>
    <w:p w14:paraId="62F50103"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De geïnterviewde is een man van 26 met een kind van 5 jaar.</w:t>
      </w:r>
    </w:p>
    <w:p w14:paraId="6C34CCC5" w14:textId="77777777" w:rsidR="004646E7" w:rsidRPr="004646E7" w:rsidRDefault="004646E7" w:rsidP="004646E7">
      <w:pPr>
        <w:spacing w:after="0" w:line="276" w:lineRule="auto"/>
        <w:rPr>
          <w:rFonts w:eastAsiaTheme="minorEastAsia"/>
          <w:lang w:eastAsia="nl-NL"/>
        </w:rPr>
      </w:pPr>
    </w:p>
    <w:p w14:paraId="40A084FF"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Hoe ziet jullie weekend eruit?</w:t>
      </w:r>
    </w:p>
    <w:p w14:paraId="691B05F9"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 xml:space="preserve">Op zaterdag hebben wij altijd de meeste vrije tijd als gezin en deze proberen wij dus ook echt te vullen met elkaar. Op zondag is het papa dag en dan doe ik altijd wat leuks met mijn kind. </w:t>
      </w:r>
    </w:p>
    <w:p w14:paraId="4CC10B68" w14:textId="77777777" w:rsidR="004646E7" w:rsidRPr="004646E7" w:rsidRDefault="004646E7" w:rsidP="004646E7">
      <w:pPr>
        <w:spacing w:after="0" w:line="276" w:lineRule="auto"/>
        <w:rPr>
          <w:rFonts w:eastAsiaTheme="minorEastAsia"/>
          <w:lang w:eastAsia="nl-NL"/>
        </w:rPr>
      </w:pPr>
    </w:p>
    <w:p w14:paraId="24DF687A"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Wat doen jullie in meestal in jullie vrije tijd?</w:t>
      </w:r>
    </w:p>
    <w:p w14:paraId="29B7E60A"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Wij zijn voornamelijk veel buiten. Alles wat met de natuur te maken heeft vinden wij interessant. Dit kan de kinderboerderij zijn, maar ook een wandeling maken in een bos. Ook doen wij veel activiteiten zoals zwemmen. We proberen zo veel mogelijk samen te doen.</w:t>
      </w:r>
    </w:p>
    <w:p w14:paraId="0F00DFAF" w14:textId="77777777" w:rsidR="004646E7" w:rsidRPr="004646E7" w:rsidRDefault="004646E7" w:rsidP="004646E7">
      <w:pPr>
        <w:spacing w:after="0" w:line="276" w:lineRule="auto"/>
        <w:rPr>
          <w:rFonts w:eastAsiaTheme="minorEastAsia"/>
          <w:lang w:eastAsia="nl-NL"/>
        </w:rPr>
      </w:pPr>
    </w:p>
    <w:p w14:paraId="2F91EC15"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Wat vinden jullie interessant aan de natuur?</w:t>
      </w:r>
    </w:p>
    <w:p w14:paraId="0C1A9B41"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Wij vinden het ontdekken van de natuur interessant, omdat we het leuk vinden om ons kind dat mee te geven. Deze tijd zijn kinderen minder vaak buiten als vroeger en dat willen wij niet doen bij ons kind. Eigenlijk alles wat betreft de natuur, dus ook dieren vinden wij interessant.</w:t>
      </w:r>
    </w:p>
    <w:p w14:paraId="73C2B3DF" w14:textId="77777777" w:rsidR="004646E7" w:rsidRPr="004646E7" w:rsidRDefault="004646E7" w:rsidP="004646E7">
      <w:pPr>
        <w:spacing w:after="0" w:line="276" w:lineRule="auto"/>
        <w:rPr>
          <w:rFonts w:eastAsiaTheme="minorEastAsia"/>
          <w:lang w:eastAsia="nl-NL"/>
        </w:rPr>
      </w:pPr>
    </w:p>
    <w:p w14:paraId="0F7B791C"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Welke activiteiten vinden jullie het leukst om samen te doen?</w:t>
      </w:r>
    </w:p>
    <w:p w14:paraId="0EE1EDD5"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Dat is toch wel echt wandelen, want dat is erg gezellig met zijn drie. Ons kind vermaakt zich ook altijd wel met van alles. Dan heeft die weer een steen gevonden of ziet die een worm. En zo kunnen wij als ouders ook samen nog even ontspannend en samen praten.</w:t>
      </w:r>
    </w:p>
    <w:p w14:paraId="0C6DC2DF" w14:textId="77777777" w:rsidR="004646E7" w:rsidRPr="004646E7" w:rsidRDefault="004646E7" w:rsidP="004646E7">
      <w:pPr>
        <w:spacing w:after="0" w:line="276" w:lineRule="auto"/>
        <w:rPr>
          <w:rFonts w:eastAsiaTheme="minorEastAsia"/>
          <w:lang w:eastAsia="nl-NL"/>
        </w:rPr>
      </w:pPr>
    </w:p>
    <w:p w14:paraId="69D9AB38"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Wat hopen jullie te bereiken met jullie vrijetijdsbesteding?</w:t>
      </w:r>
    </w:p>
    <w:p w14:paraId="5E8A64C0"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Ik vind het belangrijk dat we zo veel mooie en gezellige herinneringen samen maken.</w:t>
      </w:r>
    </w:p>
    <w:p w14:paraId="7E47F8AE" w14:textId="77777777" w:rsidR="004646E7" w:rsidRPr="004646E7" w:rsidRDefault="004646E7" w:rsidP="004646E7">
      <w:pPr>
        <w:spacing w:after="0" w:line="276" w:lineRule="auto"/>
        <w:rPr>
          <w:rFonts w:eastAsiaTheme="minorEastAsia"/>
          <w:lang w:eastAsia="nl-NL"/>
        </w:rPr>
      </w:pPr>
    </w:p>
    <w:p w14:paraId="2A1C30BC"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Welke waarden vind je dan belangrijk waardoor een herinnering mooi en gezellig is?</w:t>
      </w:r>
    </w:p>
    <w:p w14:paraId="16866A26"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 xml:space="preserve">Ik vind verbondenheid heel belangrijk, omdat we als gezin samen weg zijn. Maar ook plezier is voor mij belangrijk. </w:t>
      </w:r>
    </w:p>
    <w:p w14:paraId="3DA30314" w14:textId="77777777" w:rsidR="004646E7" w:rsidRPr="004646E7" w:rsidRDefault="004646E7" w:rsidP="004646E7">
      <w:pPr>
        <w:spacing w:after="0" w:line="276" w:lineRule="auto"/>
        <w:rPr>
          <w:rFonts w:eastAsiaTheme="minorEastAsia"/>
          <w:lang w:eastAsia="nl-NL"/>
        </w:rPr>
      </w:pPr>
    </w:p>
    <w:p w14:paraId="31B9F6D9"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Zijn er nog dingen die jullie willen proberen in jullie vrije tijds? Waarom hebben jullie dat nog niet gedaan?</w:t>
      </w:r>
    </w:p>
    <w:p w14:paraId="463FC1D7" w14:textId="77777777" w:rsidR="004646E7" w:rsidRDefault="004646E7" w:rsidP="004646E7">
      <w:pPr>
        <w:spacing w:after="0" w:line="276" w:lineRule="auto"/>
        <w:rPr>
          <w:rFonts w:eastAsiaTheme="minorEastAsia"/>
          <w:lang w:eastAsia="nl-NL"/>
        </w:rPr>
      </w:pPr>
      <w:r w:rsidRPr="004646E7">
        <w:rPr>
          <w:rFonts w:eastAsiaTheme="minorEastAsia"/>
          <w:lang w:eastAsia="nl-NL"/>
        </w:rPr>
        <w:t xml:space="preserve">Wij zijn nog nooit naar een pretpark geweest, maar dat wil ik wel graag doen. Ik denk namelijk dat hij dit heel erg leuk vindt in de toekomst. Op dit moment is die interesse er nog niet, waardoor we dus nog niet zijn geweest. </w:t>
      </w:r>
    </w:p>
    <w:p w14:paraId="283461F2" w14:textId="77777777" w:rsidR="004646E7" w:rsidRDefault="004646E7" w:rsidP="004646E7">
      <w:pPr>
        <w:spacing w:after="0" w:line="276" w:lineRule="auto"/>
        <w:rPr>
          <w:rFonts w:eastAsiaTheme="minorEastAsia"/>
          <w:lang w:eastAsia="nl-NL"/>
        </w:rPr>
      </w:pPr>
    </w:p>
    <w:p w14:paraId="609100DB" w14:textId="77777777" w:rsidR="004646E7" w:rsidRPr="004646E7" w:rsidRDefault="004646E7" w:rsidP="004646E7">
      <w:pPr>
        <w:spacing w:after="0" w:line="276" w:lineRule="auto"/>
        <w:rPr>
          <w:rFonts w:eastAsiaTheme="minorEastAsia"/>
          <w:lang w:eastAsia="nl-NL"/>
        </w:rPr>
      </w:pPr>
    </w:p>
    <w:p w14:paraId="16FC3B3C" w14:textId="77777777" w:rsidR="004646E7" w:rsidRPr="004646E7" w:rsidRDefault="004646E7" w:rsidP="004646E7">
      <w:pPr>
        <w:spacing w:after="0" w:line="276" w:lineRule="auto"/>
        <w:rPr>
          <w:rFonts w:eastAsiaTheme="minorEastAsia"/>
          <w:lang w:eastAsia="nl-NL"/>
        </w:rPr>
      </w:pPr>
    </w:p>
    <w:p w14:paraId="65793660"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lastRenderedPageBreak/>
        <w:t>Vind je het belangrijk dat hij elke activiteit leuk vindt of kan het ook zijn dat je activiteiten doet waar hij misschien minder in heeft?</w:t>
      </w:r>
    </w:p>
    <w:p w14:paraId="7627E8F3"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Nee ik doe het echt voor hem. Het kan zijn dat ik geen interesse heb in een activiteit, maar dat doen we uiteindelijk wel voor hem. Maar ik vind het ook af en toe belangrijk dat ik het naar mijn zin heb, want anders dan is het ook niet leuk.</w:t>
      </w:r>
    </w:p>
    <w:p w14:paraId="74209794" w14:textId="77777777" w:rsidR="004646E7" w:rsidRPr="004646E7" w:rsidRDefault="004646E7" w:rsidP="004646E7">
      <w:pPr>
        <w:spacing w:after="0" w:line="276" w:lineRule="auto"/>
        <w:rPr>
          <w:rFonts w:eastAsiaTheme="minorEastAsia"/>
          <w:lang w:eastAsia="nl-NL"/>
        </w:rPr>
      </w:pPr>
    </w:p>
    <w:p w14:paraId="2163F8C9"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Wat hoop je dat jouw kind meeneemt uit de tijd die jullie samen doorbrengen?</w:t>
      </w:r>
    </w:p>
    <w:p w14:paraId="134BFFC7"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Ik hoop dat hij altijd zal herinneren dat onze momenten samen altijd gezellig en leuk waren. Activiteiten doen en het gezellig hebben hoef niet samen te gaan met veel geld besteden. Ik hoop dat hij later terugkijkt en dat die dan kan zeggen dat die het altijd naar zijn hand met zijn ouders.</w:t>
      </w:r>
    </w:p>
    <w:p w14:paraId="65A03714" w14:textId="77777777" w:rsidR="004646E7" w:rsidRPr="004646E7" w:rsidRDefault="004646E7" w:rsidP="004646E7">
      <w:pPr>
        <w:spacing w:after="0" w:line="276" w:lineRule="auto"/>
        <w:rPr>
          <w:rFonts w:eastAsiaTheme="minorEastAsia"/>
          <w:lang w:eastAsia="nl-NL"/>
        </w:rPr>
      </w:pPr>
    </w:p>
    <w:p w14:paraId="4E6DE689"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Wat zou je andere gezinnen aanraden als het gaat om samen tijd doorbrengen.</w:t>
      </w:r>
    </w:p>
    <w:p w14:paraId="693201AA"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Er zijn veel dingen te doen voor weinig geld en ik denk dat je plezier moet halen uit elk moment samen.</w:t>
      </w:r>
    </w:p>
    <w:p w14:paraId="3E76C62D" w14:textId="77777777" w:rsidR="004646E7" w:rsidRPr="004646E7" w:rsidRDefault="004646E7" w:rsidP="004646E7">
      <w:pPr>
        <w:spacing w:line="276" w:lineRule="auto"/>
        <w:rPr>
          <w:rFonts w:eastAsiaTheme="minorEastAsia"/>
          <w:lang w:eastAsia="nl-NL"/>
        </w:rPr>
      </w:pPr>
    </w:p>
    <w:p w14:paraId="6D9D8A01" w14:textId="77777777" w:rsidR="004646E7" w:rsidRPr="004646E7" w:rsidRDefault="004646E7" w:rsidP="004646E7">
      <w:pPr>
        <w:spacing w:line="276" w:lineRule="auto"/>
        <w:rPr>
          <w:rFonts w:eastAsiaTheme="minorEastAsia"/>
          <w:b/>
          <w:bCs/>
          <w:lang w:eastAsia="nl-NL"/>
        </w:rPr>
      </w:pPr>
      <w:r w:rsidRPr="004646E7">
        <w:rPr>
          <w:rFonts w:eastAsiaTheme="minorEastAsia"/>
          <w:b/>
          <w:bCs/>
          <w:lang w:eastAsia="nl-NL"/>
        </w:rPr>
        <w:t xml:space="preserve">Gerichtere vragen over een musea </w:t>
      </w:r>
    </w:p>
    <w:p w14:paraId="4FC44A83" w14:textId="77777777" w:rsidR="004646E7" w:rsidRPr="004646E7" w:rsidRDefault="004646E7" w:rsidP="004646E7">
      <w:pPr>
        <w:spacing w:line="276" w:lineRule="auto"/>
        <w:rPr>
          <w:rFonts w:eastAsiaTheme="minorEastAsia"/>
          <w:b/>
          <w:bCs/>
          <w:lang w:eastAsia="nl-NL"/>
        </w:rPr>
      </w:pPr>
      <w:r w:rsidRPr="004646E7">
        <w:rPr>
          <w:rFonts w:eastAsiaTheme="minorEastAsia"/>
          <w:b/>
          <w:bCs/>
          <w:lang w:eastAsia="nl-NL"/>
        </w:rPr>
        <w:t xml:space="preserve">Zijn jullie ooit een museum wezen bezoeken? </w:t>
      </w:r>
    </w:p>
    <w:p w14:paraId="386B7110" w14:textId="77777777" w:rsidR="004646E7" w:rsidRPr="004646E7" w:rsidRDefault="004646E7" w:rsidP="004646E7">
      <w:pPr>
        <w:spacing w:line="276" w:lineRule="auto"/>
        <w:rPr>
          <w:rFonts w:eastAsiaTheme="minorEastAsia"/>
          <w:lang w:eastAsia="nl-NL"/>
        </w:rPr>
      </w:pPr>
      <w:r w:rsidRPr="004646E7">
        <w:rPr>
          <w:rFonts w:eastAsiaTheme="minorEastAsia"/>
          <w:lang w:eastAsia="nl-NL"/>
        </w:rPr>
        <w:t>Nee dat we nog nooit gedaan. Ik heb me er zelf nog ooit in verdiept, omdat ik zelf ook nooit interesse had in museums. Maar mocht mijn kind interesse hebben in een bepaald onderwerp dan zou ik zeker daarvoor naar een museum gaan.</w:t>
      </w:r>
    </w:p>
    <w:p w14:paraId="0CDD34C1"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Waar liggen de interesses normaal gesproken als het gaat om leerervaringen?</w:t>
      </w:r>
    </w:p>
    <w:p w14:paraId="1D3D7D99"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Dat ligt bij de natuur en de wereld. Ook is er belangstelling vanuit ons kind om meer te leren over dieren en dieren van vroeger.</w:t>
      </w:r>
    </w:p>
    <w:p w14:paraId="5B0813DF" w14:textId="77777777" w:rsidR="004646E7" w:rsidRPr="004646E7" w:rsidRDefault="004646E7" w:rsidP="004646E7">
      <w:pPr>
        <w:spacing w:after="0" w:line="276" w:lineRule="auto"/>
        <w:rPr>
          <w:rFonts w:eastAsiaTheme="minorEastAsia"/>
          <w:lang w:eastAsia="nl-NL"/>
        </w:rPr>
      </w:pPr>
    </w:p>
    <w:p w14:paraId="5FEF422E"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Vind je het belangrijk dat je kinderen leren over de wereld om hem heen?</w:t>
      </w:r>
    </w:p>
    <w:p w14:paraId="78CAB553"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 xml:space="preserve">Zeker, het is van belang dat het hij weet wat er in de wereld gaande is. </w:t>
      </w:r>
    </w:p>
    <w:p w14:paraId="139B3075" w14:textId="77777777" w:rsidR="004646E7" w:rsidRPr="004646E7" w:rsidRDefault="004646E7" w:rsidP="004646E7">
      <w:pPr>
        <w:spacing w:after="0" w:line="276" w:lineRule="auto"/>
        <w:rPr>
          <w:rFonts w:eastAsiaTheme="minorEastAsia"/>
          <w:lang w:eastAsia="nl-NL"/>
        </w:rPr>
      </w:pPr>
    </w:p>
    <w:p w14:paraId="439EC35B"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 xml:space="preserve">Hoe zou een museumbezoek er volgens jou uit moeten zien om het </w:t>
      </w:r>
      <w:proofErr w:type="spellStart"/>
      <w:r w:rsidRPr="004646E7">
        <w:rPr>
          <w:rFonts w:eastAsiaTheme="minorEastAsia"/>
          <w:b/>
          <w:bCs/>
          <w:lang w:eastAsia="nl-NL"/>
        </w:rPr>
        <w:t>het</w:t>
      </w:r>
      <w:proofErr w:type="spellEnd"/>
      <w:r w:rsidRPr="004646E7">
        <w:rPr>
          <w:rFonts w:eastAsiaTheme="minorEastAsia"/>
          <w:b/>
          <w:bCs/>
          <w:lang w:eastAsia="nl-NL"/>
        </w:rPr>
        <w:t xml:space="preserve"> voor jouw gezin aantrekkelijk te maken om naar een museum te gaan?</w:t>
      </w:r>
    </w:p>
    <w:p w14:paraId="3CB96582" w14:textId="77777777" w:rsidR="004646E7" w:rsidRPr="004646E7" w:rsidRDefault="004646E7" w:rsidP="004646E7">
      <w:pPr>
        <w:spacing w:after="0" w:line="276" w:lineRule="auto"/>
        <w:rPr>
          <w:rFonts w:eastAsiaTheme="minorEastAsia"/>
          <w:lang w:eastAsia="nl-NL"/>
        </w:rPr>
      </w:pPr>
      <w:r w:rsidRPr="004646E7">
        <w:rPr>
          <w:rFonts w:eastAsiaTheme="minorEastAsia"/>
          <w:lang w:eastAsia="nl-NL"/>
        </w:rPr>
        <w:t>Het moet aantrekkelijk zijn en kindvriendelijk zijn. Ons kind moet dingen kunnen zien, voelen en doen. Af en toe kunnen er wel elementen zijn waarbij hij moet luisteren, maar dit moet afwisselend zijn.</w:t>
      </w:r>
    </w:p>
    <w:p w14:paraId="2F77F1D6" w14:textId="77777777" w:rsidR="004646E7" w:rsidRPr="004646E7" w:rsidRDefault="004646E7" w:rsidP="004646E7">
      <w:pPr>
        <w:spacing w:after="0" w:line="276" w:lineRule="auto"/>
        <w:rPr>
          <w:rFonts w:eastAsiaTheme="minorEastAsia"/>
          <w:lang w:eastAsia="nl-NL"/>
        </w:rPr>
      </w:pPr>
    </w:p>
    <w:p w14:paraId="27856EC4" w14:textId="77777777" w:rsidR="004646E7" w:rsidRPr="004646E7" w:rsidRDefault="004646E7" w:rsidP="004646E7">
      <w:pPr>
        <w:spacing w:after="0" w:line="276" w:lineRule="auto"/>
        <w:rPr>
          <w:rFonts w:eastAsiaTheme="minorEastAsia"/>
          <w:b/>
          <w:bCs/>
          <w:lang w:eastAsia="nl-NL"/>
        </w:rPr>
      </w:pPr>
      <w:r w:rsidRPr="004646E7">
        <w:rPr>
          <w:rFonts w:eastAsiaTheme="minorEastAsia"/>
          <w:b/>
          <w:bCs/>
          <w:lang w:eastAsia="nl-NL"/>
        </w:rPr>
        <w:t>Moet er interactie zijn voor kinderen in een museum?</w:t>
      </w:r>
    </w:p>
    <w:p w14:paraId="44F72EBE" w14:textId="748E5009" w:rsidR="004646E7" w:rsidRPr="004646E7" w:rsidRDefault="004646E7" w:rsidP="004646E7">
      <w:pPr>
        <w:spacing w:after="0" w:line="276" w:lineRule="auto"/>
        <w:rPr>
          <w:rFonts w:eastAsiaTheme="minorEastAsia"/>
          <w:lang w:eastAsia="nl-NL"/>
        </w:rPr>
      </w:pPr>
      <w:r w:rsidRPr="004646E7">
        <w:rPr>
          <w:rFonts w:eastAsiaTheme="minorEastAsia"/>
          <w:lang w:eastAsia="nl-NL"/>
        </w:rPr>
        <w:t xml:space="preserve">Ik vind van wel. Ik denk dat mijn zoon het dan het leukst heeft en als hij het leuk </w:t>
      </w:r>
      <w:r w:rsidR="00CD10E8">
        <w:rPr>
          <w:rFonts w:eastAsiaTheme="minorEastAsia"/>
          <w:lang w:eastAsia="nl-NL"/>
        </w:rPr>
        <w:t>vindt</w:t>
      </w:r>
      <w:r w:rsidRPr="004646E7">
        <w:rPr>
          <w:rFonts w:eastAsiaTheme="minorEastAsia"/>
          <w:lang w:eastAsia="nl-NL"/>
        </w:rPr>
        <w:t>,</w:t>
      </w:r>
      <w:r w:rsidR="00FB61B9">
        <w:rPr>
          <w:rFonts w:eastAsiaTheme="minorEastAsia"/>
          <w:lang w:eastAsia="nl-NL"/>
        </w:rPr>
        <w:t xml:space="preserve"> </w:t>
      </w:r>
      <w:r w:rsidRPr="004646E7">
        <w:rPr>
          <w:rFonts w:eastAsiaTheme="minorEastAsia"/>
          <w:lang w:eastAsia="nl-NL"/>
        </w:rPr>
        <w:t>dan vind ik dat ook. Hij kan zijn aandacht er ook niet altijd lang bij houden en interactie is daarbij wel belangrijk. Dit kan ook in de vorm zijn van echte mensen.</w:t>
      </w:r>
    </w:p>
    <w:p w14:paraId="0B4BB6E3" w14:textId="77777777" w:rsidR="00A9488F" w:rsidRDefault="00A9488F">
      <w:r>
        <w:br w:type="page"/>
      </w:r>
    </w:p>
    <w:p w14:paraId="0459615E" w14:textId="77777777" w:rsidR="001E0FB5" w:rsidRDefault="00A9488F" w:rsidP="001E0FB5">
      <w:pPr>
        <w:pStyle w:val="Kop2"/>
      </w:pPr>
      <w:bookmarkStart w:id="18" w:name="_Toc185604393"/>
      <w:r>
        <w:lastRenderedPageBreak/>
        <w:t xml:space="preserve">Onderzoek Discovery museum </w:t>
      </w:r>
      <w:r w:rsidR="001E0FB5">
        <w:t>doelgroep</w:t>
      </w:r>
      <w:bookmarkEnd w:id="18"/>
    </w:p>
    <w:p w14:paraId="5C447855" w14:textId="77777777" w:rsidR="000E70E7" w:rsidRDefault="00F928E7" w:rsidP="001E0FB5">
      <w:r>
        <w:t>Op 24 oktober zijn we bij het Discoverymuseum geweest om onderzoek te doen naar onze doelgroep. Hier hebben we de bezoekers die uit ‘Revolutie aarde’ kwamen</w:t>
      </w:r>
      <w:r w:rsidR="000E70E7">
        <w:t xml:space="preserve"> blootgesteld aan verschillende vragen om achter de volgende hoofdvragen te komen:</w:t>
      </w:r>
    </w:p>
    <w:p w14:paraId="381D58A7" w14:textId="2DC32A34" w:rsidR="00D400FE" w:rsidRPr="0096628F" w:rsidRDefault="00D400FE" w:rsidP="0096628F">
      <w:pPr>
        <w:pStyle w:val="Lijstalinea"/>
        <w:numPr>
          <w:ilvl w:val="0"/>
          <w:numId w:val="5"/>
        </w:numPr>
        <w:rPr>
          <w:i/>
          <w:iCs/>
        </w:rPr>
      </w:pPr>
      <w:r w:rsidRPr="0096628F">
        <w:rPr>
          <w:i/>
          <w:iCs/>
        </w:rPr>
        <w:t xml:space="preserve">Hoe stimuleren wij en activeren de bezoekers (specifiek gezinnen) om duurzamer te leven? </w:t>
      </w:r>
    </w:p>
    <w:p w14:paraId="5B7AEE66" w14:textId="77777777" w:rsidR="00D400FE" w:rsidRDefault="00D400FE" w:rsidP="0096628F">
      <w:pPr>
        <w:pStyle w:val="Lijstalinea"/>
        <w:numPr>
          <w:ilvl w:val="0"/>
          <w:numId w:val="5"/>
        </w:numPr>
      </w:pPr>
      <w:r w:rsidRPr="0096628F">
        <w:rPr>
          <w:i/>
          <w:iCs/>
        </w:rPr>
        <w:t>Wat zijn de waarden van gezinnen?</w:t>
      </w:r>
      <w:r>
        <w:t xml:space="preserve"> </w:t>
      </w:r>
    </w:p>
    <w:p w14:paraId="25138ED6" w14:textId="6943C368" w:rsidR="0096628F" w:rsidRDefault="00D400FE" w:rsidP="00D400FE">
      <w:r>
        <w:t xml:space="preserve">Om achter de antwoorden van deze vragen te komen hebben we gebruik gemaakt van een </w:t>
      </w:r>
      <w:proofErr w:type="spellStart"/>
      <w:r>
        <w:t>graffitiWall</w:t>
      </w:r>
      <w:proofErr w:type="spellEnd"/>
      <w:r>
        <w:t xml:space="preserve"> en Mobile interviewen. Hieronder vertellen we over onze</w:t>
      </w:r>
      <w:r w:rsidR="0096628F">
        <w:t xml:space="preserve"> onderzoeken en onze resultaten.</w:t>
      </w:r>
    </w:p>
    <w:p w14:paraId="581DE7EC" w14:textId="77777777" w:rsidR="0096628F" w:rsidRDefault="0096628F" w:rsidP="00D400FE"/>
    <w:p w14:paraId="3C503820" w14:textId="77777777" w:rsidR="0096628F" w:rsidRDefault="0096628F" w:rsidP="00D400FE">
      <w:pPr>
        <w:rPr>
          <w:b/>
          <w:bCs/>
        </w:rPr>
      </w:pPr>
      <w:r w:rsidRPr="0096628F">
        <w:rPr>
          <w:b/>
          <w:bCs/>
        </w:rPr>
        <w:t>Ons onderzoek</w:t>
      </w:r>
    </w:p>
    <w:p w14:paraId="2F7FA5B7" w14:textId="77777777" w:rsidR="002578B1" w:rsidRDefault="0096628F" w:rsidP="00D400FE">
      <w:r>
        <w:t>Om antwoord te krijgen op de 2 eerdergenoemde vragen, hebben we de volgende deelvragen bedacht</w:t>
      </w:r>
      <w:r w:rsidR="002578B1">
        <w:t>:</w:t>
      </w:r>
    </w:p>
    <w:p w14:paraId="3254E31F" w14:textId="77777777" w:rsidR="002578B1" w:rsidRPr="002578B1" w:rsidRDefault="002578B1" w:rsidP="002578B1">
      <w:r w:rsidRPr="002578B1">
        <w:t xml:space="preserve">Vragenlijst experience en duurzaamheid? </w:t>
      </w:r>
    </w:p>
    <w:p w14:paraId="148EEB9F" w14:textId="77777777" w:rsidR="002578B1" w:rsidRPr="002578B1" w:rsidRDefault="002578B1" w:rsidP="002578B1">
      <w:pPr>
        <w:pStyle w:val="Lijstalinea"/>
        <w:numPr>
          <w:ilvl w:val="0"/>
          <w:numId w:val="7"/>
        </w:numPr>
      </w:pPr>
      <w:r w:rsidRPr="002578B1">
        <w:t xml:space="preserve">Hoe ervaren jullie de experience? </w:t>
      </w:r>
    </w:p>
    <w:p w14:paraId="5BF84DB8" w14:textId="78A379BC" w:rsidR="002578B1" w:rsidRPr="002578B1" w:rsidRDefault="002578B1" w:rsidP="002578B1">
      <w:pPr>
        <w:pStyle w:val="Lijstalinea"/>
        <w:numPr>
          <w:ilvl w:val="0"/>
          <w:numId w:val="7"/>
        </w:numPr>
      </w:pPr>
      <w:r w:rsidRPr="002578B1">
        <w:t xml:space="preserve">Wat zou Revolutie Aarde nog meer kunnen doen om u aan te zetten tot duurzamere acties? </w:t>
      </w:r>
    </w:p>
    <w:p w14:paraId="5FCA695A" w14:textId="77777777" w:rsidR="002578B1" w:rsidRPr="002578B1" w:rsidRDefault="002578B1" w:rsidP="002578B1">
      <w:r w:rsidRPr="002578B1">
        <w:t xml:space="preserve">Vragenlijst waarden binnen gezinnen: </w:t>
      </w:r>
    </w:p>
    <w:p w14:paraId="5CDBDAEB" w14:textId="77777777" w:rsidR="002578B1" w:rsidRPr="002578B1" w:rsidRDefault="002578B1" w:rsidP="002578B1">
      <w:pPr>
        <w:pStyle w:val="Lijstalinea"/>
        <w:numPr>
          <w:ilvl w:val="0"/>
          <w:numId w:val="6"/>
        </w:numPr>
      </w:pPr>
      <w:r w:rsidRPr="002578B1">
        <w:t xml:space="preserve">Wat is de reden dat jullie hier met jullie gezin naar toe zijn gekomen? </w:t>
      </w:r>
    </w:p>
    <w:p w14:paraId="7DA9B463" w14:textId="77777777" w:rsidR="002578B1" w:rsidRPr="002578B1" w:rsidRDefault="002578B1" w:rsidP="002578B1">
      <w:pPr>
        <w:pStyle w:val="Lijstalinea"/>
        <w:numPr>
          <w:ilvl w:val="0"/>
          <w:numId w:val="6"/>
        </w:numPr>
      </w:pPr>
      <w:r w:rsidRPr="002578B1">
        <w:t xml:space="preserve">Wat is in jullie gezin belangrijk? </w:t>
      </w:r>
    </w:p>
    <w:p w14:paraId="4423EA7E" w14:textId="77777777" w:rsidR="002578B1" w:rsidRDefault="002578B1" w:rsidP="002578B1">
      <w:pPr>
        <w:pStyle w:val="Lijstalinea"/>
        <w:numPr>
          <w:ilvl w:val="0"/>
          <w:numId w:val="6"/>
        </w:numPr>
        <w:rPr>
          <w:b/>
          <w:bCs/>
        </w:rPr>
      </w:pPr>
      <w:r w:rsidRPr="002578B1">
        <w:t>Wat wil je meegeven van normen en waarden aan je kinderen?</w:t>
      </w:r>
      <w:r w:rsidRPr="002578B1">
        <w:rPr>
          <w:b/>
          <w:bCs/>
        </w:rPr>
        <w:t xml:space="preserve"> </w:t>
      </w:r>
    </w:p>
    <w:p w14:paraId="6FD9643F" w14:textId="77777777" w:rsidR="002578B1" w:rsidRPr="00E946E0" w:rsidRDefault="002578B1" w:rsidP="002578B1">
      <w:r w:rsidRPr="00E946E0">
        <w:t xml:space="preserve">Vragen </w:t>
      </w:r>
      <w:proofErr w:type="spellStart"/>
      <w:r w:rsidRPr="00E946E0">
        <w:t>graffitiwall</w:t>
      </w:r>
      <w:proofErr w:type="spellEnd"/>
      <w:r w:rsidRPr="00E946E0">
        <w:t>:</w:t>
      </w:r>
    </w:p>
    <w:p w14:paraId="6361D735" w14:textId="2263393E" w:rsidR="00E946E0" w:rsidRPr="00E946E0" w:rsidRDefault="00E946E0" w:rsidP="00E946E0">
      <w:pPr>
        <w:pStyle w:val="Lijstalinea"/>
        <w:numPr>
          <w:ilvl w:val="0"/>
          <w:numId w:val="8"/>
        </w:numPr>
      </w:pPr>
      <w:r w:rsidRPr="00E946E0">
        <w:t>Wat doe jij al aan duurzaamheid?</w:t>
      </w:r>
    </w:p>
    <w:p w14:paraId="3B89ED96" w14:textId="18F06ACF" w:rsidR="00E946E0" w:rsidRPr="00E946E0" w:rsidRDefault="00E946E0" w:rsidP="00E946E0">
      <w:pPr>
        <w:pStyle w:val="Lijstalinea"/>
        <w:numPr>
          <w:ilvl w:val="0"/>
          <w:numId w:val="8"/>
        </w:numPr>
      </w:pPr>
      <w:r w:rsidRPr="00E946E0">
        <w:t>Welke dingen vind je moeilijk aan duurzaamheid? </w:t>
      </w:r>
    </w:p>
    <w:p w14:paraId="356C6B75" w14:textId="26EF8431" w:rsidR="00E946E0" w:rsidRPr="00E946E0" w:rsidRDefault="00E946E0" w:rsidP="00E946E0">
      <w:pPr>
        <w:pStyle w:val="Lijstalinea"/>
        <w:numPr>
          <w:ilvl w:val="0"/>
          <w:numId w:val="8"/>
        </w:numPr>
      </w:pPr>
      <w:r w:rsidRPr="00E946E0">
        <w:t>Wat of wie inspireert jou om duurzamer te leven? </w:t>
      </w:r>
    </w:p>
    <w:p w14:paraId="754A268F" w14:textId="77777777" w:rsidR="00E946E0" w:rsidRDefault="00E946E0" w:rsidP="002578B1">
      <w:pPr>
        <w:rPr>
          <w:b/>
          <w:bCs/>
        </w:rPr>
      </w:pPr>
    </w:p>
    <w:p w14:paraId="4EAC7AEF" w14:textId="77777777" w:rsidR="00BC5034" w:rsidRDefault="00E946E0" w:rsidP="002578B1">
      <w:r w:rsidRPr="00427E98">
        <w:t xml:space="preserve">Voor de </w:t>
      </w:r>
      <w:proofErr w:type="spellStart"/>
      <w:r w:rsidRPr="00427E98">
        <w:t>graffitiwall</w:t>
      </w:r>
      <w:proofErr w:type="spellEnd"/>
      <w:r w:rsidRPr="00427E98">
        <w:t xml:space="preserve"> hebben we gebruik gemaakt van een </w:t>
      </w:r>
      <w:r w:rsidR="00427E98" w:rsidRPr="00427E98">
        <w:t>touw waar bezoekers hun antwoorden op mochten hangen op de vragen.</w:t>
      </w:r>
      <w:r w:rsidR="00427E98">
        <w:t xml:space="preserve"> Zo hebben we 3 statafels </w:t>
      </w:r>
      <w:proofErr w:type="spellStart"/>
      <w:r w:rsidR="00427E98">
        <w:t>neegezet</w:t>
      </w:r>
      <w:proofErr w:type="spellEnd"/>
      <w:r w:rsidR="00427E98">
        <w:t xml:space="preserve"> en aan </w:t>
      </w:r>
      <w:r w:rsidR="00103E0D">
        <w:t xml:space="preserve">elke vraag een kleur gekoppeld om zo goed de antwoorden uit elkaar te kunnen houden. In de tussentijd </w:t>
      </w:r>
      <w:r w:rsidR="00854D44">
        <w:t xml:space="preserve">of na het invullen </w:t>
      </w:r>
      <w:r w:rsidR="00103E0D">
        <w:t>stelde we aan de bezoekers de mobile interview</w:t>
      </w:r>
      <w:r w:rsidR="00854D44">
        <w:t xml:space="preserve"> </w:t>
      </w:r>
      <w:r w:rsidR="00103E0D">
        <w:t>vragen</w:t>
      </w:r>
      <w:r w:rsidR="00854D44">
        <w:t xml:space="preserve">. Op deze manier krijgen wij een beter beeld van onze bezoekers en </w:t>
      </w:r>
      <w:r w:rsidR="00062FCA">
        <w:t xml:space="preserve">wat ze al doen op het gebied van duurzaamheid. </w:t>
      </w:r>
    </w:p>
    <w:p w14:paraId="689084F7" w14:textId="77777777" w:rsidR="00BC5034" w:rsidRDefault="00BC5034" w:rsidP="002578B1">
      <w:r w:rsidRPr="00BC5034">
        <w:rPr>
          <w:noProof/>
        </w:rPr>
        <w:drawing>
          <wp:inline distT="0" distB="0" distL="0" distR="0" wp14:anchorId="5E70A660" wp14:editId="2D9B4360">
            <wp:extent cx="5760720" cy="1301750"/>
            <wp:effectExtent l="0" t="0" r="0" b="0"/>
            <wp:docPr id="769489823" name="Afbeelding 1" descr="Afbeelding met Post-it-briefje, handschrift, teks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9823" name="Afbeelding 1" descr="Afbeelding met Post-it-briefje, handschrift, tekst, overdekt&#10;&#10;Automatisch gegenereerde beschrijving"/>
                    <pic:cNvPicPr/>
                  </pic:nvPicPr>
                  <pic:blipFill>
                    <a:blip r:embed="rId27"/>
                    <a:stretch>
                      <a:fillRect/>
                    </a:stretch>
                  </pic:blipFill>
                  <pic:spPr>
                    <a:xfrm>
                      <a:off x="0" y="0"/>
                      <a:ext cx="5760720" cy="1301750"/>
                    </a:xfrm>
                    <a:prstGeom prst="rect">
                      <a:avLst/>
                    </a:prstGeom>
                  </pic:spPr>
                </pic:pic>
              </a:graphicData>
            </a:graphic>
          </wp:inline>
        </w:drawing>
      </w:r>
    </w:p>
    <w:p w14:paraId="66C0AD52" w14:textId="77777777" w:rsidR="00010EAE" w:rsidRDefault="00BC5034" w:rsidP="00010EAE">
      <w:pPr>
        <w:pStyle w:val="Kop3"/>
      </w:pPr>
      <w:bookmarkStart w:id="19" w:name="_Toc185604394"/>
      <w:r>
        <w:lastRenderedPageBreak/>
        <w:t xml:space="preserve">Conclusie </w:t>
      </w:r>
      <w:proofErr w:type="spellStart"/>
      <w:r w:rsidR="00010EAE">
        <w:t>Graffitiwall</w:t>
      </w:r>
      <w:bookmarkEnd w:id="19"/>
      <w:proofErr w:type="spellEnd"/>
    </w:p>
    <w:p w14:paraId="2F1A76EB" w14:textId="26C7FDCE" w:rsidR="00010EAE" w:rsidRDefault="00010EAE" w:rsidP="002578B1">
      <w:r>
        <w:t xml:space="preserve">Uit de </w:t>
      </w:r>
      <w:proofErr w:type="spellStart"/>
      <w:r>
        <w:t>graffitiwall</w:t>
      </w:r>
      <w:proofErr w:type="spellEnd"/>
      <w:r>
        <w:t xml:space="preserve"> hebben we op basis van de </w:t>
      </w:r>
      <w:r w:rsidR="00765B4A">
        <w:t>3 vragen de volgende conclusies getrokken.</w:t>
      </w:r>
    </w:p>
    <w:p w14:paraId="34D3B0EF" w14:textId="77777777" w:rsidR="00765B4A" w:rsidRPr="001B1F46" w:rsidRDefault="00765B4A" w:rsidP="002578B1">
      <w:pPr>
        <w:rPr>
          <w:b/>
          <w:bCs/>
        </w:rPr>
      </w:pPr>
      <w:r w:rsidRPr="001B1F46">
        <w:rPr>
          <w:b/>
          <w:bCs/>
        </w:rPr>
        <w:t xml:space="preserve">Conclusie ‘Wat doe jij al aan duurzaamheid?’ </w:t>
      </w:r>
    </w:p>
    <w:p w14:paraId="529A61DB" w14:textId="11ECA9E1" w:rsidR="00765B4A" w:rsidRDefault="00765B4A" w:rsidP="002578B1">
      <w:r w:rsidRPr="00765B4A">
        <w:t xml:space="preserve">Er worden bij de bezoekers thuis al veel dingen gedaan op het gebied van duurzaamheid. Dit kan onderscheden worden in behuizing en gedrag onder de bezoekers. Zou houden sommige mensen zich al bezig met het verduurzamen van hun huis door middel van gebruik maken van alleen maar elektriciteit, isoleren, zonnepanelen en planten. Andere houden zich bezig met dingen die ze aan hun gedrag kunnen aanpassen zoals minder vlees eten, afval verminderen en scheiden, ecologische en 2de hands producten kopen. Zo </w:t>
      </w:r>
      <w:r w:rsidR="001869D1" w:rsidRPr="00765B4A">
        <w:t>houdt</w:t>
      </w:r>
      <w:r w:rsidRPr="00765B4A">
        <w:t xml:space="preserve"> iedere deelnemer zich al bezig met een vorm van duurzaamheid.</w:t>
      </w:r>
    </w:p>
    <w:p w14:paraId="45AE7A87" w14:textId="77777777" w:rsidR="00765B4A" w:rsidRDefault="00765B4A" w:rsidP="002578B1"/>
    <w:p w14:paraId="6C23934C" w14:textId="4B8910E7" w:rsidR="00765B4A" w:rsidRPr="001B1F46" w:rsidRDefault="00765B4A" w:rsidP="002578B1">
      <w:pPr>
        <w:rPr>
          <w:b/>
          <w:bCs/>
        </w:rPr>
      </w:pPr>
      <w:r w:rsidRPr="001B1F46">
        <w:rPr>
          <w:b/>
          <w:bCs/>
        </w:rPr>
        <w:t>Conclusie ‘Wat vind je moeilijk aan duurzaamheid</w:t>
      </w:r>
      <w:r w:rsidR="001869D1" w:rsidRPr="001B1F46">
        <w:rPr>
          <w:b/>
          <w:bCs/>
        </w:rPr>
        <w:t>?</w:t>
      </w:r>
      <w:r w:rsidRPr="001B1F46">
        <w:rPr>
          <w:b/>
          <w:bCs/>
        </w:rPr>
        <w:t>’</w:t>
      </w:r>
    </w:p>
    <w:p w14:paraId="430D7FAE" w14:textId="498FEC36" w:rsidR="00765B4A" w:rsidRDefault="001869D1" w:rsidP="002578B1">
      <w:r>
        <w:t>V</w:t>
      </w:r>
      <w:r w:rsidRPr="001869D1">
        <w:t>olgens onze bezoekers zijn er meerdere dingen die ze lastig vinden aan duurzaamheid. Het meest voorkomende is dat mensen het lastig vinden om keuzes te moeten maken (om minder luxe te leven). Dit is iets wat de deelnemers niet graag opofferen. Een andere veelvoorkomende is dat deelnemers niet goed weten wat ze kunnen doen om duurzaam te zijn. Ook hebben deelnemers het gevoel dat ze met hun eigen duurzame acties weinig impact hebben en dat het probleem ligt bij de overheid. Als laatste is verduurzamen ook duurder. Zo zijn ecologische producten duurder dan bijvoorbeeld fastfood of andere dingen. Dit zijn voor bezoekers de lastigste dingen.</w:t>
      </w:r>
    </w:p>
    <w:p w14:paraId="2826B74A" w14:textId="77777777" w:rsidR="001869D1" w:rsidRPr="001B1F46" w:rsidRDefault="001869D1" w:rsidP="002578B1">
      <w:pPr>
        <w:rPr>
          <w:b/>
          <w:bCs/>
        </w:rPr>
      </w:pPr>
    </w:p>
    <w:p w14:paraId="231B65EE" w14:textId="41136388" w:rsidR="001869D1" w:rsidRPr="001B1F46" w:rsidRDefault="001869D1" w:rsidP="002578B1">
      <w:pPr>
        <w:rPr>
          <w:b/>
          <w:bCs/>
        </w:rPr>
      </w:pPr>
      <w:r w:rsidRPr="001B1F46">
        <w:rPr>
          <w:b/>
          <w:bCs/>
        </w:rPr>
        <w:t>Conclusie ‘Wie of wat inspireert jou om duurzaam te leven?’</w:t>
      </w:r>
    </w:p>
    <w:p w14:paraId="2B70DE98" w14:textId="697C229B" w:rsidR="001869D1" w:rsidRDefault="001B1F46" w:rsidP="002578B1">
      <w:r w:rsidRPr="001B1F46">
        <w:t>Uit de reacties kunnen we opmaken dat 'Revolutie aarde' een positieve impact heeft achtergelaten en bezoekers aan het nadenken heeft gezet. Ook zijn er bezoekers die nu duurzamer proberen te zijn om een betere toekomst te creëren voor hun kinderen en kleinkinderen. Ook zijn er bezoekers die de natuur als belangrijke motivatie zien.</w:t>
      </w:r>
    </w:p>
    <w:p w14:paraId="279F3066" w14:textId="77777777" w:rsidR="00D63DF7" w:rsidRDefault="00D63DF7" w:rsidP="002578B1"/>
    <w:p w14:paraId="2CF4DD15" w14:textId="30B4A90E" w:rsidR="001B1F46" w:rsidRDefault="00934F70">
      <w:pPr>
        <w:rPr>
          <w:rFonts w:eastAsiaTheme="majorEastAsia" w:cstheme="majorBidi"/>
          <w:color w:val="0F4761" w:themeColor="accent1" w:themeShade="BF"/>
          <w:sz w:val="28"/>
          <w:szCs w:val="28"/>
        </w:rPr>
      </w:pPr>
      <w:r w:rsidRPr="00934F70">
        <w:rPr>
          <w:noProof/>
        </w:rPr>
        <w:drawing>
          <wp:inline distT="0" distB="0" distL="0" distR="0" wp14:anchorId="1DC64844" wp14:editId="49D24E2F">
            <wp:extent cx="5760720" cy="2602865"/>
            <wp:effectExtent l="0" t="0" r="0" b="6985"/>
            <wp:docPr id="1589392088"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2088" name="Afbeelding 1" descr="Afbeelding met tekst, schermopname, nummer, Lettertype&#10;&#10;Automatisch gegenereerde beschrijving"/>
                    <pic:cNvPicPr/>
                  </pic:nvPicPr>
                  <pic:blipFill>
                    <a:blip r:embed="rId28"/>
                    <a:stretch>
                      <a:fillRect/>
                    </a:stretch>
                  </pic:blipFill>
                  <pic:spPr>
                    <a:xfrm>
                      <a:off x="0" y="0"/>
                      <a:ext cx="5760720" cy="2602865"/>
                    </a:xfrm>
                    <a:prstGeom prst="rect">
                      <a:avLst/>
                    </a:prstGeom>
                  </pic:spPr>
                </pic:pic>
              </a:graphicData>
            </a:graphic>
          </wp:inline>
        </w:drawing>
      </w:r>
      <w:r w:rsidR="001B1F46">
        <w:br w:type="page"/>
      </w:r>
    </w:p>
    <w:p w14:paraId="0A447090" w14:textId="77777777" w:rsidR="00993E37" w:rsidRDefault="00010EAE" w:rsidP="00010EAE">
      <w:pPr>
        <w:pStyle w:val="Kop3"/>
      </w:pPr>
      <w:bookmarkStart w:id="20" w:name="_Toc185604395"/>
      <w:r>
        <w:lastRenderedPageBreak/>
        <w:t>Conclusie Mobile interview</w:t>
      </w:r>
      <w:bookmarkEnd w:id="20"/>
    </w:p>
    <w:p w14:paraId="1824E3AF" w14:textId="782B03B9" w:rsidR="00B67269" w:rsidRDefault="00A020B1" w:rsidP="002B760C">
      <w:r>
        <w:t>Alle geïnterviewde</w:t>
      </w:r>
      <w:r w:rsidR="006B2B5B">
        <w:t>n</w:t>
      </w:r>
      <w:r>
        <w:t xml:space="preserve"> gaven aan dat zij het een erg indrukwekkend, gaaf</w:t>
      </w:r>
      <w:r w:rsidR="00D5497F">
        <w:t>,</w:t>
      </w:r>
      <w:r>
        <w:t xml:space="preserve"> leuke e</w:t>
      </w:r>
      <w:r w:rsidR="00D5497F">
        <w:t>n interessante experience v</w:t>
      </w:r>
      <w:r w:rsidR="009F3F0A">
        <w:t>onden</w:t>
      </w:r>
      <w:r w:rsidR="00D5497F">
        <w:t>.</w:t>
      </w:r>
      <w:r w:rsidR="002156DF">
        <w:t xml:space="preserve"> Deze woorden kwamen herhaaldelijk naar boven. </w:t>
      </w:r>
      <w:r w:rsidR="0046227F">
        <w:t xml:space="preserve">Specifiek kwam naar boven dat de aarde erg gaaf was en dat de 3D experience en interactief spel erg </w:t>
      </w:r>
      <w:r w:rsidR="008D02B0">
        <w:t>‘</w:t>
      </w:r>
      <w:r w:rsidR="0046227F">
        <w:t>cool</w:t>
      </w:r>
      <w:r w:rsidR="008D02B0">
        <w:t>’</w:t>
      </w:r>
      <w:r w:rsidR="0046227F">
        <w:t xml:space="preserve"> waren. </w:t>
      </w:r>
      <w:r w:rsidR="0043223C">
        <w:t xml:space="preserve">De voornaamste reden dat mensen deze experience kwamen bezoeken is omdat zij iets willen meegeven aan hun kinderen. Zij willen hun kinderen iets meegeven over het hedendaags. </w:t>
      </w:r>
      <w:r w:rsidR="00F33B06">
        <w:t xml:space="preserve">Ook is het leuk om een museum te bezoeken met een interessant </w:t>
      </w:r>
      <w:r w:rsidR="00D56D1E">
        <w:t>en actueel onderwerp.</w:t>
      </w:r>
    </w:p>
    <w:p w14:paraId="03097797" w14:textId="463CC23C" w:rsidR="00D56D1E" w:rsidRDefault="00C468FB" w:rsidP="00A020B1">
      <w:r>
        <w:t xml:space="preserve">Uit de interviews konden wij ook een aantal waarden halen die de gezinnen koesterden. </w:t>
      </w:r>
      <w:r w:rsidR="009A7A54">
        <w:t xml:space="preserve">Ouders vonden het belangrijk </w:t>
      </w:r>
      <w:r w:rsidR="00872493">
        <w:t>om mee te geven hoe de wereld er ooit uit zag</w:t>
      </w:r>
      <w:r w:rsidR="00E23F34">
        <w:t xml:space="preserve"> en hoe de toekomst eruit lijkt te zien.</w:t>
      </w:r>
      <w:r w:rsidR="00DD5659">
        <w:t xml:space="preserve"> Ook vertelden ouders dat ze het belangrijk vonden</w:t>
      </w:r>
      <w:r w:rsidR="006D4A34">
        <w:t xml:space="preserve"> om hun kinderen naar ‘dit soort plekken’ te brengen</w:t>
      </w:r>
      <w:r w:rsidR="009722F8">
        <w:t xml:space="preserve"> om duidelijk te houden wat er nog allemaal mogelijk is</w:t>
      </w:r>
      <w:r w:rsidR="00BE3509">
        <w:t>.</w:t>
      </w:r>
      <w:r w:rsidR="004F580A">
        <w:t xml:space="preserve"> </w:t>
      </w:r>
      <w:r w:rsidR="00483FD9">
        <w:t>Gezinnen waren ook simpelweg geïnteresseerd en wilden nieuwe dingen leren.</w:t>
      </w:r>
      <w:r w:rsidR="003617F4">
        <w:t xml:space="preserve"> Ook waren de kinderen zich al heel bewust van de </w:t>
      </w:r>
      <w:r w:rsidR="00C02373">
        <w:t xml:space="preserve">actuele problemen en vertelden zelfs al dat zij het belangrijk </w:t>
      </w:r>
      <w:r w:rsidR="007B03B4">
        <w:t xml:space="preserve">vonden een betere toekomst </w:t>
      </w:r>
      <w:r w:rsidR="000E5776">
        <w:t xml:space="preserve">te </w:t>
      </w:r>
      <w:r w:rsidR="002B760C">
        <w:t>willen hebben voor hun eigen kinderen.</w:t>
      </w:r>
    </w:p>
    <w:p w14:paraId="5DE48CFA" w14:textId="77777777" w:rsidR="007558B0" w:rsidRDefault="00AE0BF0" w:rsidP="00A020B1">
      <w:r>
        <w:t xml:space="preserve">Wat vaak vanuit ouders </w:t>
      </w:r>
      <w:r w:rsidR="00D56D1E">
        <w:t xml:space="preserve">naar voren </w:t>
      </w:r>
      <w:r>
        <w:t xml:space="preserve">kwam is </w:t>
      </w:r>
      <w:r w:rsidR="00D56D1E">
        <w:t xml:space="preserve">dat de verantwoordelijkheid ook </w:t>
      </w:r>
      <w:r w:rsidR="00591387">
        <w:t xml:space="preserve">of veelal </w:t>
      </w:r>
      <w:r w:rsidR="00D56D1E">
        <w:t>bij</w:t>
      </w:r>
      <w:r w:rsidR="0082119E">
        <w:t xml:space="preserve"> grote</w:t>
      </w:r>
      <w:r w:rsidR="00D56D1E">
        <w:t xml:space="preserve"> bedrijven liggen. </w:t>
      </w:r>
      <w:r w:rsidR="00783DF1">
        <w:t xml:space="preserve">Deze grote bedrijven zijn namelijk zo gedreven op het omzetten van veel geld, en vervuilen hierbij liever de aarde dan dat ze </w:t>
      </w:r>
      <w:r w:rsidR="0050122A">
        <w:t xml:space="preserve">minder zouden gaan verdienen. </w:t>
      </w:r>
      <w:r w:rsidR="00352388">
        <w:t xml:space="preserve">De ouders </w:t>
      </w:r>
      <w:r w:rsidR="0050465E">
        <w:t xml:space="preserve">zien dus hun eigen verantwoordelijk </w:t>
      </w:r>
      <w:r w:rsidR="00555792">
        <w:t xml:space="preserve">in, maar hebben weinig vertrouwen in </w:t>
      </w:r>
      <w:r w:rsidR="00D1096C">
        <w:t>of zij daadwerkelijk het verschil kunnen maken</w:t>
      </w:r>
      <w:r w:rsidR="0050465E">
        <w:t>. Ook geldt het dat zij denken weinig impact te maken voor nu, maar dit meer doen voor hun latere toekomst.</w:t>
      </w:r>
      <w:r w:rsidR="0CDB7950">
        <w:t xml:space="preserve"> </w:t>
      </w:r>
    </w:p>
    <w:p w14:paraId="603171FD" w14:textId="77777777" w:rsidR="007558B0" w:rsidRDefault="007558B0" w:rsidP="00A020B1"/>
    <w:p w14:paraId="60E42CB5" w14:textId="77777777" w:rsidR="007558B0" w:rsidRDefault="007558B0">
      <w:r>
        <w:br w:type="page"/>
      </w:r>
    </w:p>
    <w:p w14:paraId="1DDACBDE" w14:textId="3E2E5570" w:rsidR="007558B0" w:rsidRDefault="007558B0" w:rsidP="007558B0">
      <w:pPr>
        <w:pStyle w:val="Kop1"/>
      </w:pPr>
      <w:bookmarkStart w:id="21" w:name="_Toc185604396"/>
      <w:proofErr w:type="spellStart"/>
      <w:r>
        <w:lastRenderedPageBreak/>
        <w:t>Brooding</w:t>
      </w:r>
      <w:proofErr w:type="spellEnd"/>
      <w:r>
        <w:t xml:space="preserve"> fase</w:t>
      </w:r>
      <w:bookmarkEnd w:id="21"/>
    </w:p>
    <w:p w14:paraId="0312C0CE" w14:textId="77777777" w:rsidR="007558B0" w:rsidRPr="007558B0" w:rsidRDefault="007558B0" w:rsidP="007558B0">
      <w:pPr>
        <w:spacing w:after="0"/>
        <w:rPr>
          <w:b/>
          <w:bCs/>
        </w:rPr>
      </w:pPr>
      <w:r w:rsidRPr="007558B0">
        <w:rPr>
          <w:b/>
          <w:bCs/>
        </w:rPr>
        <w:t>Discovery museum </w:t>
      </w:r>
    </w:p>
    <w:p w14:paraId="017B5430" w14:textId="77777777" w:rsidR="007558B0" w:rsidRPr="007558B0" w:rsidRDefault="007558B0" w:rsidP="007558B0">
      <w:pPr>
        <w:numPr>
          <w:ilvl w:val="0"/>
          <w:numId w:val="9"/>
        </w:numPr>
        <w:spacing w:after="0"/>
      </w:pPr>
      <w:r w:rsidRPr="007558B0">
        <w:t>Missie: Discovery museum betrekt zoveel mogelijk mensen in het collectief om de aarde een betere plek te maken. </w:t>
      </w:r>
    </w:p>
    <w:p w14:paraId="73597580" w14:textId="77777777" w:rsidR="007558B0" w:rsidRPr="007558B0" w:rsidRDefault="007558B0" w:rsidP="007558B0">
      <w:pPr>
        <w:numPr>
          <w:ilvl w:val="0"/>
          <w:numId w:val="10"/>
        </w:numPr>
        <w:spacing w:after="0"/>
      </w:pPr>
      <w:r w:rsidRPr="007558B0">
        <w:t>De waarden van het Discovery museum zijn: Plezier, ontdekken, ontwikkelen, verbinden en disruptief </w:t>
      </w:r>
    </w:p>
    <w:p w14:paraId="49FDABF3" w14:textId="77777777" w:rsidR="007558B0" w:rsidRPr="007558B0" w:rsidRDefault="007558B0" w:rsidP="007558B0">
      <w:pPr>
        <w:numPr>
          <w:ilvl w:val="0"/>
          <w:numId w:val="11"/>
        </w:numPr>
        <w:spacing w:after="0"/>
      </w:pPr>
      <w:r w:rsidRPr="007558B0">
        <w:t>Naast het station </w:t>
      </w:r>
    </w:p>
    <w:p w14:paraId="23BA6B10" w14:textId="77777777" w:rsidR="007558B0" w:rsidRPr="007558B0" w:rsidRDefault="007558B0" w:rsidP="007558B0">
      <w:pPr>
        <w:spacing w:after="0"/>
      </w:pPr>
      <w:r w:rsidRPr="007558B0">
        <w:t> </w:t>
      </w:r>
    </w:p>
    <w:p w14:paraId="41A9F9DD" w14:textId="77777777" w:rsidR="007558B0" w:rsidRPr="007558B0" w:rsidRDefault="007558B0" w:rsidP="007558B0">
      <w:pPr>
        <w:spacing w:after="0"/>
        <w:rPr>
          <w:b/>
          <w:bCs/>
        </w:rPr>
      </w:pPr>
      <w:r w:rsidRPr="007558B0">
        <w:rPr>
          <w:b/>
          <w:bCs/>
        </w:rPr>
        <w:t>Kolenindustrie </w:t>
      </w:r>
    </w:p>
    <w:p w14:paraId="30E35DD7" w14:textId="77777777" w:rsidR="007558B0" w:rsidRPr="007558B0" w:rsidRDefault="007558B0" w:rsidP="007558B0">
      <w:pPr>
        <w:numPr>
          <w:ilvl w:val="0"/>
          <w:numId w:val="12"/>
        </w:numPr>
        <w:spacing w:after="0"/>
      </w:pPr>
      <w:r w:rsidRPr="007558B0">
        <w:t>Kolengruis werd door kolenbedrijven zelf gebruikt in de elektriciteitscentrales </w:t>
      </w:r>
    </w:p>
    <w:p w14:paraId="1D93D0AF" w14:textId="77777777" w:rsidR="007558B0" w:rsidRPr="007558B0" w:rsidRDefault="007558B0" w:rsidP="007558B0">
      <w:pPr>
        <w:spacing w:after="0"/>
      </w:pPr>
      <w:r w:rsidRPr="007558B0">
        <w:t> </w:t>
      </w:r>
    </w:p>
    <w:p w14:paraId="4AB9794E" w14:textId="77777777" w:rsidR="007558B0" w:rsidRPr="007558B0" w:rsidRDefault="007558B0" w:rsidP="007558B0">
      <w:pPr>
        <w:spacing w:after="0"/>
        <w:rPr>
          <w:b/>
          <w:bCs/>
        </w:rPr>
      </w:pPr>
      <w:r w:rsidRPr="007558B0">
        <w:rPr>
          <w:b/>
          <w:bCs/>
        </w:rPr>
        <w:t>Doelgroep </w:t>
      </w:r>
    </w:p>
    <w:p w14:paraId="486F73DC" w14:textId="77777777" w:rsidR="007558B0" w:rsidRPr="007558B0" w:rsidRDefault="007558B0" w:rsidP="007558B0">
      <w:pPr>
        <w:numPr>
          <w:ilvl w:val="0"/>
          <w:numId w:val="13"/>
        </w:numPr>
        <w:spacing w:after="0"/>
      </w:pPr>
      <w:r w:rsidRPr="007558B0">
        <w:t>Inspiratie </w:t>
      </w:r>
    </w:p>
    <w:p w14:paraId="76BCA68B" w14:textId="77777777" w:rsidR="007558B0" w:rsidRPr="007558B0" w:rsidRDefault="007558B0" w:rsidP="007558B0">
      <w:pPr>
        <w:numPr>
          <w:ilvl w:val="0"/>
          <w:numId w:val="14"/>
        </w:numPr>
        <w:spacing w:after="0"/>
      </w:pPr>
      <w:r w:rsidRPr="007558B0">
        <w:t>Kinderen houden van competitie </w:t>
      </w:r>
    </w:p>
    <w:p w14:paraId="3E4E2AB7" w14:textId="77777777" w:rsidR="007558B0" w:rsidRPr="007558B0" w:rsidRDefault="007558B0" w:rsidP="007558B0">
      <w:pPr>
        <w:numPr>
          <w:ilvl w:val="0"/>
          <w:numId w:val="15"/>
        </w:numPr>
        <w:spacing w:after="0"/>
      </w:pPr>
      <w:r w:rsidRPr="007558B0">
        <w:t>Kinderen hebben behoefte aan wederzijdse acceptatie (door anderen), willen erbij horen </w:t>
      </w:r>
    </w:p>
    <w:p w14:paraId="57C99103" w14:textId="77777777" w:rsidR="007558B0" w:rsidRPr="007558B0" w:rsidRDefault="007558B0" w:rsidP="007558B0">
      <w:pPr>
        <w:numPr>
          <w:ilvl w:val="0"/>
          <w:numId w:val="16"/>
        </w:numPr>
        <w:spacing w:after="0"/>
      </w:pPr>
      <w:r w:rsidRPr="007558B0">
        <w:t>Kinderen zijn nog bezig met het creëren van een eigen identiteit (nadenken over levensvragen) </w:t>
      </w:r>
    </w:p>
    <w:p w14:paraId="6ACCF475" w14:textId="77777777" w:rsidR="007558B0" w:rsidRDefault="007558B0" w:rsidP="007558B0">
      <w:pPr>
        <w:numPr>
          <w:ilvl w:val="0"/>
          <w:numId w:val="17"/>
        </w:numPr>
        <w:spacing w:after="0"/>
      </w:pPr>
      <w:r w:rsidRPr="007558B0">
        <w:t>Leren door te doen en van hun omgeving  </w:t>
      </w:r>
    </w:p>
    <w:p w14:paraId="7C2E2B59" w14:textId="77777777" w:rsidR="007558B0" w:rsidRPr="007558B0" w:rsidRDefault="007558B0" w:rsidP="007558B0">
      <w:pPr>
        <w:spacing w:after="0"/>
      </w:pPr>
    </w:p>
    <w:p w14:paraId="53CB1A93" w14:textId="77777777" w:rsidR="007558B0" w:rsidRPr="007558B0" w:rsidRDefault="007558B0" w:rsidP="007558B0">
      <w:pPr>
        <w:spacing w:after="0"/>
        <w:rPr>
          <w:b/>
          <w:bCs/>
        </w:rPr>
      </w:pPr>
      <w:r w:rsidRPr="007558B0">
        <w:rPr>
          <w:b/>
          <w:bCs/>
        </w:rPr>
        <w:t>Mensen informeren en activeren </w:t>
      </w:r>
    </w:p>
    <w:p w14:paraId="31C74CCC" w14:textId="77777777" w:rsidR="007558B0" w:rsidRPr="007558B0" w:rsidRDefault="007558B0" w:rsidP="007558B0">
      <w:pPr>
        <w:numPr>
          <w:ilvl w:val="0"/>
          <w:numId w:val="18"/>
        </w:numPr>
        <w:spacing w:after="0"/>
      </w:pPr>
      <w:r w:rsidRPr="007558B0">
        <w:t>De attitude die echt tot gedrag leidt, ligt aan de sociale norm </w:t>
      </w:r>
    </w:p>
    <w:p w14:paraId="45DA0E51" w14:textId="77777777" w:rsidR="007558B0" w:rsidRDefault="007558B0" w:rsidP="007558B0">
      <w:pPr>
        <w:numPr>
          <w:ilvl w:val="0"/>
          <w:numId w:val="19"/>
        </w:numPr>
        <w:spacing w:after="0"/>
      </w:pPr>
      <w:r w:rsidRPr="007558B0">
        <w:t xml:space="preserve">Attitudes kunnen gevormd worden door blootstelling, conditionering, referentiegroepen of leer- en </w:t>
      </w:r>
      <w:proofErr w:type="spellStart"/>
      <w:r w:rsidRPr="007558B0">
        <w:t>immitatieprocessen</w:t>
      </w:r>
      <w:proofErr w:type="spellEnd"/>
      <w:r w:rsidRPr="007558B0">
        <w:t>. </w:t>
      </w:r>
    </w:p>
    <w:p w14:paraId="09750380" w14:textId="77777777" w:rsidR="007558B0" w:rsidRPr="007558B0" w:rsidRDefault="007558B0" w:rsidP="007558B0">
      <w:pPr>
        <w:spacing w:after="0"/>
      </w:pPr>
    </w:p>
    <w:p w14:paraId="59641BF5" w14:textId="77777777" w:rsidR="007558B0" w:rsidRPr="007558B0" w:rsidRDefault="007558B0" w:rsidP="007558B0">
      <w:pPr>
        <w:spacing w:after="0"/>
        <w:rPr>
          <w:b/>
          <w:bCs/>
        </w:rPr>
      </w:pPr>
      <w:proofErr w:type="spellStart"/>
      <w:r w:rsidRPr="007558B0">
        <w:rPr>
          <w:b/>
          <w:bCs/>
        </w:rPr>
        <w:t>Visitors</w:t>
      </w:r>
      <w:proofErr w:type="spellEnd"/>
      <w:r w:rsidRPr="007558B0">
        <w:rPr>
          <w:b/>
          <w:bCs/>
        </w:rPr>
        <w:t xml:space="preserve"> </w:t>
      </w:r>
      <w:proofErr w:type="spellStart"/>
      <w:r w:rsidRPr="007558B0">
        <w:rPr>
          <w:b/>
          <w:bCs/>
        </w:rPr>
        <w:t>journey</w:t>
      </w:r>
      <w:proofErr w:type="spellEnd"/>
      <w:r w:rsidRPr="007558B0">
        <w:rPr>
          <w:b/>
          <w:bCs/>
        </w:rPr>
        <w:t> </w:t>
      </w:r>
    </w:p>
    <w:p w14:paraId="70915A5F" w14:textId="77777777" w:rsidR="007558B0" w:rsidRPr="007558B0" w:rsidRDefault="007558B0" w:rsidP="007558B0">
      <w:pPr>
        <w:numPr>
          <w:ilvl w:val="0"/>
          <w:numId w:val="20"/>
        </w:numPr>
        <w:spacing w:after="0"/>
      </w:pPr>
      <w:r w:rsidRPr="007558B0">
        <w:t>Buitenruimte die niet gebruikt wordt </w:t>
      </w:r>
    </w:p>
    <w:p w14:paraId="1344DC96" w14:textId="77777777" w:rsidR="007558B0" w:rsidRPr="007558B0" w:rsidRDefault="007558B0" w:rsidP="007558B0">
      <w:pPr>
        <w:numPr>
          <w:ilvl w:val="0"/>
          <w:numId w:val="21"/>
        </w:numPr>
        <w:spacing w:after="0"/>
      </w:pPr>
      <w:r w:rsidRPr="007558B0">
        <w:t>Je komt bij daglicht weer binnen (terug in normale wereld) </w:t>
      </w:r>
    </w:p>
    <w:p w14:paraId="53CF1386" w14:textId="77777777" w:rsidR="007558B0" w:rsidRPr="007558B0" w:rsidRDefault="007558B0" w:rsidP="007558B0">
      <w:pPr>
        <w:numPr>
          <w:ilvl w:val="0"/>
          <w:numId w:val="22"/>
        </w:numPr>
        <w:spacing w:after="0"/>
      </w:pPr>
      <w:r w:rsidRPr="007558B0">
        <w:t xml:space="preserve">Voorafgaande een video gezien en activiteiten gedaan waardoor dat mensen nog in de </w:t>
      </w:r>
      <w:proofErr w:type="spellStart"/>
      <w:r w:rsidRPr="007558B0">
        <w:t>exprience</w:t>
      </w:r>
      <w:proofErr w:type="spellEnd"/>
      <w:r w:rsidRPr="007558B0">
        <w:t xml:space="preserve"> zitten als ze naar buiten lopen </w:t>
      </w:r>
    </w:p>
    <w:p w14:paraId="4A2CDBE3" w14:textId="77777777" w:rsidR="007558B0" w:rsidRPr="007558B0" w:rsidRDefault="007558B0" w:rsidP="007558B0">
      <w:pPr>
        <w:numPr>
          <w:ilvl w:val="0"/>
          <w:numId w:val="23"/>
        </w:numPr>
        <w:spacing w:after="0"/>
      </w:pPr>
      <w:r w:rsidRPr="007558B0">
        <w:t>Co-creatie mist nog in het ACTIVE-Plan </w:t>
      </w:r>
    </w:p>
    <w:p w14:paraId="35FC75FF" w14:textId="77777777" w:rsidR="007558B0" w:rsidRDefault="007558B0" w:rsidP="007558B0">
      <w:pPr>
        <w:numPr>
          <w:ilvl w:val="0"/>
          <w:numId w:val="24"/>
        </w:numPr>
        <w:spacing w:after="0"/>
      </w:pPr>
      <w:r w:rsidRPr="007558B0">
        <w:t>Voice-over in het begin hoor je ook op het einde </w:t>
      </w:r>
    </w:p>
    <w:p w14:paraId="3E8B3D42" w14:textId="77777777" w:rsidR="007558B0" w:rsidRPr="007558B0" w:rsidRDefault="007558B0" w:rsidP="007558B0">
      <w:pPr>
        <w:spacing w:after="0"/>
      </w:pPr>
    </w:p>
    <w:p w14:paraId="31478C02" w14:textId="77777777" w:rsidR="007558B0" w:rsidRPr="007558B0" w:rsidRDefault="007558B0" w:rsidP="007558B0">
      <w:pPr>
        <w:spacing w:after="0"/>
        <w:rPr>
          <w:b/>
          <w:bCs/>
        </w:rPr>
      </w:pPr>
      <w:r w:rsidRPr="007558B0">
        <w:rPr>
          <w:b/>
          <w:bCs/>
        </w:rPr>
        <w:t>Klimaat crisis </w:t>
      </w:r>
    </w:p>
    <w:p w14:paraId="20D2F06F" w14:textId="77777777" w:rsidR="007558B0" w:rsidRPr="007558B0" w:rsidRDefault="007558B0" w:rsidP="007558B0">
      <w:pPr>
        <w:numPr>
          <w:ilvl w:val="0"/>
          <w:numId w:val="25"/>
        </w:numPr>
        <w:spacing w:after="0"/>
      </w:pPr>
      <w:r w:rsidRPr="007558B0">
        <w:t>Collectieve actie </w:t>
      </w:r>
    </w:p>
    <w:p w14:paraId="575EA5A5" w14:textId="77777777" w:rsidR="007558B0" w:rsidRPr="007558B0" w:rsidRDefault="007558B0" w:rsidP="007558B0">
      <w:pPr>
        <w:numPr>
          <w:ilvl w:val="0"/>
          <w:numId w:val="26"/>
        </w:numPr>
        <w:spacing w:after="0"/>
      </w:pPr>
      <w:r w:rsidRPr="007558B0">
        <w:t>Groene bedrijven en beleidsmakers </w:t>
      </w:r>
    </w:p>
    <w:p w14:paraId="6505842E" w14:textId="77777777" w:rsidR="007558B0" w:rsidRPr="007558B0" w:rsidRDefault="007558B0" w:rsidP="007558B0">
      <w:pPr>
        <w:numPr>
          <w:ilvl w:val="0"/>
          <w:numId w:val="27"/>
        </w:numPr>
        <w:spacing w:after="0"/>
      </w:pPr>
      <w:r w:rsidRPr="007558B0">
        <w:t>Co2 voetafdruk verkleinen </w:t>
      </w:r>
    </w:p>
    <w:p w14:paraId="1FACBF5D" w14:textId="77777777" w:rsidR="007558B0" w:rsidRPr="007558B0" w:rsidRDefault="007558B0" w:rsidP="007558B0">
      <w:pPr>
        <w:spacing w:after="0"/>
      </w:pPr>
      <w:r w:rsidRPr="007558B0">
        <w:t> </w:t>
      </w:r>
    </w:p>
    <w:p w14:paraId="413626C8" w14:textId="77777777" w:rsidR="007558B0" w:rsidRPr="007558B0" w:rsidRDefault="007558B0" w:rsidP="007558B0">
      <w:pPr>
        <w:spacing w:after="0"/>
        <w:rPr>
          <w:b/>
          <w:bCs/>
        </w:rPr>
      </w:pPr>
      <w:r w:rsidRPr="007558B0">
        <w:rPr>
          <w:b/>
          <w:bCs/>
        </w:rPr>
        <w:t xml:space="preserve">Best </w:t>
      </w:r>
      <w:proofErr w:type="spellStart"/>
      <w:r w:rsidRPr="007558B0">
        <w:rPr>
          <w:b/>
          <w:bCs/>
        </w:rPr>
        <w:t>practices</w:t>
      </w:r>
      <w:proofErr w:type="spellEnd"/>
      <w:r w:rsidRPr="007558B0">
        <w:rPr>
          <w:b/>
          <w:bCs/>
        </w:rPr>
        <w:t> </w:t>
      </w:r>
    </w:p>
    <w:p w14:paraId="557A91E2" w14:textId="77777777" w:rsidR="007558B0" w:rsidRDefault="007558B0" w:rsidP="007558B0">
      <w:pPr>
        <w:numPr>
          <w:ilvl w:val="0"/>
          <w:numId w:val="28"/>
        </w:numPr>
        <w:spacing w:after="0"/>
      </w:pPr>
      <w:r w:rsidRPr="007558B0">
        <w:t>‘</w:t>
      </w:r>
      <w:proofErr w:type="spellStart"/>
      <w:r w:rsidRPr="007558B0">
        <w:t>One</w:t>
      </w:r>
      <w:proofErr w:type="spellEnd"/>
      <w:r w:rsidRPr="007558B0">
        <w:t xml:space="preserve"> </w:t>
      </w:r>
      <w:proofErr w:type="spellStart"/>
      <w:r w:rsidRPr="007558B0">
        <w:t>planet</w:t>
      </w:r>
      <w:proofErr w:type="spellEnd"/>
      <w:r w:rsidRPr="007558B0">
        <w:t xml:space="preserve"> Expo’ van Omniversum </w:t>
      </w:r>
    </w:p>
    <w:p w14:paraId="3E963D8D" w14:textId="77777777" w:rsidR="007558B0" w:rsidRPr="007558B0" w:rsidRDefault="007558B0" w:rsidP="007558B0">
      <w:pPr>
        <w:spacing w:after="0"/>
      </w:pPr>
    </w:p>
    <w:p w14:paraId="5A3B7307" w14:textId="77777777" w:rsidR="007558B0" w:rsidRPr="007558B0" w:rsidRDefault="007558B0" w:rsidP="007558B0">
      <w:pPr>
        <w:spacing w:after="0"/>
        <w:rPr>
          <w:b/>
          <w:bCs/>
        </w:rPr>
      </w:pPr>
      <w:r w:rsidRPr="007558B0">
        <w:rPr>
          <w:b/>
          <w:bCs/>
        </w:rPr>
        <w:t>Trends en ontwikkelingen </w:t>
      </w:r>
    </w:p>
    <w:p w14:paraId="35B8AAE9" w14:textId="77777777" w:rsidR="007558B0" w:rsidRPr="007558B0" w:rsidRDefault="007558B0" w:rsidP="007558B0">
      <w:pPr>
        <w:numPr>
          <w:ilvl w:val="0"/>
          <w:numId w:val="29"/>
        </w:numPr>
        <w:spacing w:after="0"/>
      </w:pPr>
      <w:r w:rsidRPr="007558B0">
        <w:t>Personalisatie </w:t>
      </w:r>
    </w:p>
    <w:p w14:paraId="08817E8B" w14:textId="77777777" w:rsidR="007558B0" w:rsidRPr="007558B0" w:rsidRDefault="007558B0" w:rsidP="007558B0">
      <w:pPr>
        <w:numPr>
          <w:ilvl w:val="0"/>
          <w:numId w:val="30"/>
        </w:numPr>
        <w:spacing w:after="0"/>
      </w:pPr>
      <w:r w:rsidRPr="007558B0">
        <w:t>Sociale ontmoetingsplekken </w:t>
      </w:r>
    </w:p>
    <w:p w14:paraId="6AE0626D" w14:textId="77777777" w:rsidR="007558B0" w:rsidRPr="007558B0" w:rsidRDefault="007558B0" w:rsidP="007558B0">
      <w:pPr>
        <w:numPr>
          <w:ilvl w:val="0"/>
          <w:numId w:val="31"/>
        </w:numPr>
        <w:spacing w:after="0"/>
      </w:pPr>
      <w:r w:rsidRPr="007558B0">
        <w:t>Verhoogde interactie </w:t>
      </w:r>
    </w:p>
    <w:p w14:paraId="4BB9B33C" w14:textId="77777777" w:rsidR="007558B0" w:rsidRPr="007558B0" w:rsidRDefault="007558B0" w:rsidP="007558B0"/>
    <w:p w14:paraId="187766EB" w14:textId="77777777" w:rsidR="007558B0" w:rsidRPr="007558B0" w:rsidRDefault="007558B0" w:rsidP="007558B0"/>
    <w:p w14:paraId="2302CED8" w14:textId="4C4E97BD" w:rsidR="007558B0" w:rsidRPr="007558B0" w:rsidRDefault="007558B0" w:rsidP="007558B0">
      <w:pPr>
        <w:spacing w:after="0"/>
        <w:rPr>
          <w:b/>
          <w:bCs/>
        </w:rPr>
      </w:pPr>
      <w:r w:rsidRPr="007558B0">
        <w:rPr>
          <w:b/>
          <w:bCs/>
        </w:rPr>
        <w:lastRenderedPageBreak/>
        <w:t>Interview met een kind </w:t>
      </w:r>
    </w:p>
    <w:p w14:paraId="3DC600BF" w14:textId="77777777" w:rsidR="007558B0" w:rsidRDefault="007558B0" w:rsidP="007558B0">
      <w:pPr>
        <w:numPr>
          <w:ilvl w:val="0"/>
          <w:numId w:val="32"/>
        </w:numPr>
        <w:spacing w:after="0"/>
      </w:pPr>
      <w:r w:rsidRPr="007558B0">
        <w:t>Ontdekken, plezier hebben </w:t>
      </w:r>
    </w:p>
    <w:p w14:paraId="79C3F6A1" w14:textId="41EAABF1" w:rsidR="007558B0" w:rsidRPr="007558B0" w:rsidRDefault="007558B0" w:rsidP="007558B0">
      <w:pPr>
        <w:spacing w:after="0"/>
        <w:rPr>
          <w:b/>
          <w:bCs/>
        </w:rPr>
      </w:pPr>
    </w:p>
    <w:p w14:paraId="701775C7" w14:textId="78E46479" w:rsidR="007558B0" w:rsidRPr="007558B0" w:rsidRDefault="007558B0" w:rsidP="007558B0">
      <w:pPr>
        <w:spacing w:after="0"/>
        <w:rPr>
          <w:b/>
          <w:bCs/>
        </w:rPr>
      </w:pPr>
      <w:r w:rsidRPr="007558B0">
        <w:rPr>
          <w:b/>
          <w:bCs/>
        </w:rPr>
        <w:t xml:space="preserve">Onderzoek </w:t>
      </w:r>
      <w:proofErr w:type="spellStart"/>
      <w:r w:rsidRPr="007558B0">
        <w:rPr>
          <w:b/>
          <w:bCs/>
        </w:rPr>
        <w:t>discovery</w:t>
      </w:r>
      <w:proofErr w:type="spellEnd"/>
      <w:r w:rsidRPr="007558B0">
        <w:rPr>
          <w:b/>
          <w:bCs/>
        </w:rPr>
        <w:t xml:space="preserve"> museum (24 oktober) </w:t>
      </w:r>
    </w:p>
    <w:p w14:paraId="4F0E3DB1" w14:textId="77777777" w:rsidR="007558B0" w:rsidRPr="007558B0" w:rsidRDefault="007558B0" w:rsidP="007558B0">
      <w:pPr>
        <w:numPr>
          <w:ilvl w:val="0"/>
          <w:numId w:val="33"/>
        </w:numPr>
        <w:spacing w:after="0"/>
      </w:pPr>
      <w:r w:rsidRPr="007558B0">
        <w:t>Bezoekers vinden het een opoffering van hun luxe om duurzaam te zijn </w:t>
      </w:r>
    </w:p>
    <w:p w14:paraId="70618671" w14:textId="77777777" w:rsidR="007558B0" w:rsidRPr="007558B0" w:rsidRDefault="007558B0" w:rsidP="007558B0">
      <w:pPr>
        <w:numPr>
          <w:ilvl w:val="0"/>
          <w:numId w:val="34"/>
        </w:numPr>
        <w:spacing w:after="0"/>
      </w:pPr>
      <w:r w:rsidRPr="007558B0">
        <w:t>Verantwoordelijkheden worden bij de overheden gelegd  </w:t>
      </w:r>
    </w:p>
    <w:p w14:paraId="686F8067" w14:textId="1721DF4B" w:rsidR="007558B0" w:rsidRPr="007558B0" w:rsidRDefault="007558B0" w:rsidP="007558B0">
      <w:pPr>
        <w:numPr>
          <w:ilvl w:val="0"/>
          <w:numId w:val="35"/>
        </w:numPr>
        <w:spacing w:after="0"/>
      </w:pPr>
      <w:r w:rsidRPr="007558B0">
        <w:t>Bezoekers denken aan de toekomst van hun kinderen en kleinkinderen </w:t>
      </w:r>
    </w:p>
    <w:p w14:paraId="189DEA3A" w14:textId="77777777" w:rsidR="007558B0" w:rsidRDefault="007558B0" w:rsidP="007558B0">
      <w:pPr>
        <w:numPr>
          <w:ilvl w:val="0"/>
          <w:numId w:val="36"/>
        </w:numPr>
        <w:spacing w:after="0"/>
      </w:pPr>
      <w:r w:rsidRPr="007558B0">
        <w:t>Je steunt bedrijven die minder goede dingen doen voor de aarde, door daar iets te kopen. </w:t>
      </w:r>
    </w:p>
    <w:p w14:paraId="4C625819" w14:textId="11FCACB5" w:rsidR="007558B0" w:rsidRPr="007558B0" w:rsidRDefault="007558B0" w:rsidP="007558B0">
      <w:pPr>
        <w:spacing w:after="0"/>
      </w:pPr>
    </w:p>
    <w:p w14:paraId="7D2F81BE" w14:textId="77777777" w:rsidR="007558B0" w:rsidRPr="007558B0" w:rsidRDefault="007558B0" w:rsidP="007558B0">
      <w:pPr>
        <w:spacing w:after="0"/>
        <w:rPr>
          <w:b/>
          <w:bCs/>
        </w:rPr>
      </w:pPr>
      <w:r w:rsidRPr="007558B0">
        <w:rPr>
          <w:b/>
          <w:bCs/>
        </w:rPr>
        <w:t>Creatieve sessie thuis </w:t>
      </w:r>
    </w:p>
    <w:p w14:paraId="22914B97" w14:textId="11436E32" w:rsidR="007558B0" w:rsidRPr="007558B0" w:rsidRDefault="007558B0" w:rsidP="007558B0">
      <w:pPr>
        <w:numPr>
          <w:ilvl w:val="0"/>
          <w:numId w:val="37"/>
        </w:numPr>
        <w:spacing w:after="0"/>
      </w:pPr>
      <w:r w:rsidRPr="007558B0">
        <w:t>Veel doen aan duurzaamheid (zoals minder lang douchen) voor eigen belang, om kosten te dekken </w:t>
      </w:r>
    </w:p>
    <w:p w14:paraId="3B0D932F" w14:textId="77777777" w:rsidR="007558B0" w:rsidRPr="007558B0" w:rsidRDefault="007558B0" w:rsidP="007558B0">
      <w:pPr>
        <w:numPr>
          <w:ilvl w:val="0"/>
          <w:numId w:val="38"/>
        </w:numPr>
        <w:spacing w:after="0"/>
      </w:pPr>
      <w:r w:rsidRPr="007558B0">
        <w:t>Duurzaam zijn kost veel geld (biologisch, vegetarisch, huis verduurzamen) </w:t>
      </w:r>
    </w:p>
    <w:p w14:paraId="12D435D0" w14:textId="609CBA20" w:rsidR="007558B0" w:rsidRPr="007558B0" w:rsidRDefault="007558B0" w:rsidP="007558B0">
      <w:pPr>
        <w:numPr>
          <w:ilvl w:val="0"/>
          <w:numId w:val="39"/>
        </w:numPr>
        <w:spacing w:after="0"/>
      </w:pPr>
      <w:r w:rsidRPr="007558B0">
        <w:t>Plezier, leren, samenwerken, helpen, steunen, verbinding, openheid </w:t>
      </w:r>
    </w:p>
    <w:p w14:paraId="0E427F27" w14:textId="69B7E840" w:rsidR="007558B0" w:rsidRDefault="007558B0" w:rsidP="007558B0"/>
    <w:p w14:paraId="0E905020" w14:textId="4F31D8E0" w:rsidR="007558B0" w:rsidRPr="007558B0" w:rsidRDefault="007558B0" w:rsidP="007558B0">
      <w:pPr>
        <w:pStyle w:val="Kop2"/>
      </w:pPr>
      <w:bookmarkStart w:id="22" w:name="_Toc185604397"/>
      <w:r w:rsidRPr="007558B0">
        <w:t>Waarden van de doelgroep</w:t>
      </w:r>
      <w:bookmarkEnd w:id="22"/>
      <w:r w:rsidRPr="007558B0">
        <w:t> </w:t>
      </w:r>
    </w:p>
    <w:p w14:paraId="515E96E4" w14:textId="66E97265" w:rsidR="007558B0" w:rsidRPr="007558B0" w:rsidRDefault="007558B0" w:rsidP="007558B0">
      <w:r w:rsidRPr="007558B0">
        <w:rPr>
          <w:i/>
          <w:iCs/>
        </w:rPr>
        <w:t>Educatie:</w:t>
      </w:r>
      <w:r w:rsidRPr="007558B0">
        <w:t xml:space="preserve"> gezinnen vinden het belangrijk dat hun kinderen iets kunnen leren uit de activiteiten die ze samendoen. Onderdeel van de ontwikkeling van het kind. Van elkaar leren.  </w:t>
      </w:r>
    </w:p>
    <w:p w14:paraId="34CF9CAB" w14:textId="71BECB1F" w:rsidR="007558B0" w:rsidRPr="007558B0" w:rsidRDefault="007558B0" w:rsidP="007558B0">
      <w:r w:rsidRPr="007558B0">
        <w:rPr>
          <w:i/>
          <w:iCs/>
        </w:rPr>
        <w:t>Plezier:</w:t>
      </w:r>
      <w:r w:rsidRPr="007558B0">
        <w:t xml:space="preserve"> Plezier maken met het gezin. Leuke dingen samen ondernemen met elkaar. Herinneringen maken met elkaar.  </w:t>
      </w:r>
    </w:p>
    <w:p w14:paraId="4E40EC32" w14:textId="7F98079A" w:rsidR="007558B0" w:rsidRPr="007558B0" w:rsidRDefault="007558B0" w:rsidP="007558B0">
      <w:r w:rsidRPr="007558B0">
        <w:rPr>
          <w:i/>
          <w:iCs/>
        </w:rPr>
        <w:t>Verbondenheid:</w:t>
      </w:r>
      <w:r w:rsidRPr="007558B0">
        <w:t xml:space="preserve"> samen activiteiten ondernemen. Dingen doen met het hele gezien. Je maakt onderdeel uit van de wereld, en je moet er samen aan werken. Ouders vinden het leuk om elkaar op te zoeken. Samenwerken. </w:t>
      </w:r>
    </w:p>
    <w:p w14:paraId="2BB2174D" w14:textId="13792AC2" w:rsidR="007558B0" w:rsidRPr="007558B0" w:rsidRDefault="007558B0" w:rsidP="007558B0">
      <w:pPr>
        <w:pStyle w:val="Kop2"/>
      </w:pPr>
      <w:bookmarkStart w:id="23" w:name="_Toc185604398"/>
      <w:r w:rsidRPr="007558B0">
        <w:t>Valuefit</w:t>
      </w:r>
      <w:bookmarkEnd w:id="23"/>
      <w:r w:rsidRPr="007558B0">
        <w:t> </w:t>
      </w:r>
    </w:p>
    <w:p w14:paraId="6A34B658" w14:textId="48983F44" w:rsidR="007558B0" w:rsidRPr="007558B0" w:rsidRDefault="007558B0" w:rsidP="007558B0">
      <w:r w:rsidRPr="007558B0">
        <w:t>Plezier: Plezier maken met het gezin. Leuke dingen samen ondernemen met elkaar. Herinneringen maken met elkaar. </w:t>
      </w:r>
    </w:p>
    <w:p w14:paraId="034431DA" w14:textId="15A20FE7" w:rsidR="007558B0" w:rsidRPr="007558B0" w:rsidRDefault="007558B0" w:rsidP="007558B0">
      <w:r w:rsidRPr="007558B0">
        <w:t>Verbinding: verbonden met elkaar. Samen activiteiten ondernemen. Dingen doen met het hele gezien. Je maakt onderdeel uit van de wereld, en je moet er samen aan werken. Ouders zoeken elkaar op. Samenwerken. ‘Lief zijn voor elkaar, lief zijn voor de aarde, lief zijn voor de natuur’. </w:t>
      </w:r>
    </w:p>
    <w:p w14:paraId="6A39308A" w14:textId="6D5C3B3B" w:rsidR="007558B0" w:rsidRDefault="007558B0" w:rsidP="007558B0">
      <w:r w:rsidRPr="007558B0">
        <w:t>Leerontdekking: leren door ontdekking en persoonlijke ontwikkeling, waarbij kennis wordt vergroot op een actieve, nieuwsgierige manier.  </w:t>
      </w:r>
    </w:p>
    <w:p w14:paraId="60CF7D81" w14:textId="07C58F15" w:rsidR="007558B0" w:rsidRDefault="007558B0">
      <w:r w:rsidRPr="007558B0">
        <w:rPr>
          <w:noProof/>
        </w:rPr>
        <w:drawing>
          <wp:anchor distT="0" distB="0" distL="114300" distR="114300" simplePos="0" relativeHeight="251659286" behindDoc="1" locked="0" layoutInCell="1" allowOverlap="1" wp14:anchorId="7E0011ED" wp14:editId="3DEA795B">
            <wp:simplePos x="0" y="0"/>
            <wp:positionH relativeFrom="margin">
              <wp:posOffset>-635</wp:posOffset>
            </wp:positionH>
            <wp:positionV relativeFrom="paragraph">
              <wp:posOffset>10160</wp:posOffset>
            </wp:positionV>
            <wp:extent cx="4191000" cy="2532219"/>
            <wp:effectExtent l="0" t="0" r="0" b="1905"/>
            <wp:wrapNone/>
            <wp:docPr id="2036242324" name="Afbeelding 2" descr="Afbeelding met tekst, schermopname, Lettertyp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 met tekst, schermopname, Lettertype, cirkel&#10;&#10;Automatisch gegenereerde beschrijv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2532219"/>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2D773F4" w14:textId="080AFF66" w:rsidR="007558B0" w:rsidRDefault="007558B0" w:rsidP="007558B0">
      <w:pPr>
        <w:pStyle w:val="Kop1"/>
      </w:pPr>
      <w:bookmarkStart w:id="24" w:name="_Toc185604399"/>
      <w:r>
        <w:lastRenderedPageBreak/>
        <w:t>Concept fase</w:t>
      </w:r>
      <w:bookmarkEnd w:id="24"/>
    </w:p>
    <w:p w14:paraId="4D4262F0" w14:textId="06E53496" w:rsidR="007558B0" w:rsidRDefault="00AC177B" w:rsidP="00AC177B">
      <w:pPr>
        <w:pStyle w:val="Kop2"/>
      </w:pPr>
      <w:bookmarkStart w:id="25" w:name="_Toc185604400"/>
      <w:r>
        <w:t>Stap 1: Hoger doel</w:t>
      </w:r>
      <w:bookmarkEnd w:id="25"/>
    </w:p>
    <w:p w14:paraId="6DB93E9D" w14:textId="1F7C67AA" w:rsidR="00AC177B" w:rsidRDefault="00AC177B" w:rsidP="00AC177B">
      <w:r w:rsidRPr="00AC177B">
        <w:t>Om mensen bewust te maken van de ecologische problemen die zich nu spelen in de wereld en te motiveren om duurzamere keuzes te maken in het leven.  </w:t>
      </w:r>
    </w:p>
    <w:p w14:paraId="77682F47" w14:textId="1B6FA692" w:rsidR="00AC177B" w:rsidRPr="00AC177B" w:rsidRDefault="00AC177B" w:rsidP="00AC177B">
      <w:pPr>
        <w:pStyle w:val="Kop2"/>
      </w:pPr>
      <w:bookmarkStart w:id="26" w:name="_Toc185604401"/>
      <w:r>
        <w:t>Stap 2: Waarom</w:t>
      </w:r>
      <w:bookmarkEnd w:id="26"/>
    </w:p>
    <w:p w14:paraId="0EA81AF4" w14:textId="77777777" w:rsidR="00AC177B" w:rsidRPr="00AC177B" w:rsidRDefault="00AC177B" w:rsidP="00AC177B">
      <w:pPr>
        <w:pStyle w:val="Lijstalinea"/>
        <w:numPr>
          <w:ilvl w:val="0"/>
          <w:numId w:val="40"/>
        </w:numPr>
      </w:pPr>
      <w:r w:rsidRPr="00AC177B">
        <w:t>Het is belangrijk om mensen te leren over manieren om duurzamer te worden </w:t>
      </w:r>
    </w:p>
    <w:p w14:paraId="621EC1CE" w14:textId="77777777" w:rsidR="00AC177B" w:rsidRPr="00AC177B" w:rsidRDefault="00AC177B" w:rsidP="00AC177B">
      <w:pPr>
        <w:pStyle w:val="Lijstalinea"/>
        <w:numPr>
          <w:ilvl w:val="0"/>
          <w:numId w:val="40"/>
        </w:numPr>
      </w:pPr>
      <w:r w:rsidRPr="00AC177B">
        <w:t>Omdat als die bewustzijn er niet is het een negatieve impact heeft op de wereld </w:t>
      </w:r>
    </w:p>
    <w:p w14:paraId="50FDDA65" w14:textId="77777777" w:rsidR="00AC177B" w:rsidRPr="00AC177B" w:rsidRDefault="00AC177B" w:rsidP="00AC177B">
      <w:pPr>
        <w:pStyle w:val="Lijstalinea"/>
        <w:numPr>
          <w:ilvl w:val="0"/>
          <w:numId w:val="40"/>
        </w:numPr>
      </w:pPr>
      <w:r w:rsidRPr="00AC177B">
        <w:t>Als ze het niet weten, kan er geen actie ondernomen worden </w:t>
      </w:r>
    </w:p>
    <w:p w14:paraId="35B0375F" w14:textId="77777777" w:rsidR="00AC177B" w:rsidRPr="00AC177B" w:rsidRDefault="00AC177B" w:rsidP="00AC177B">
      <w:pPr>
        <w:pStyle w:val="Lijstalinea"/>
        <w:numPr>
          <w:ilvl w:val="0"/>
          <w:numId w:val="40"/>
        </w:numPr>
      </w:pPr>
      <w:r w:rsidRPr="00AC177B">
        <w:t>Omdat anders het probleem wat er nu is alleen maar groter word </w:t>
      </w:r>
    </w:p>
    <w:p w14:paraId="444919D1" w14:textId="77777777" w:rsidR="00AC177B" w:rsidRPr="00AC177B" w:rsidRDefault="00AC177B" w:rsidP="00AC177B">
      <w:pPr>
        <w:pStyle w:val="Lijstalinea"/>
        <w:numPr>
          <w:ilvl w:val="0"/>
          <w:numId w:val="40"/>
        </w:numPr>
      </w:pPr>
      <w:r w:rsidRPr="00AC177B">
        <w:t>Omdat het grote gevolgen heeft voor de aarde en de mensheid. </w:t>
      </w:r>
    </w:p>
    <w:p w14:paraId="58E41D07" w14:textId="77777777" w:rsidR="00AC177B" w:rsidRDefault="00AC177B" w:rsidP="00AC177B">
      <w:pPr>
        <w:pStyle w:val="Kop2"/>
      </w:pPr>
      <w:bookmarkStart w:id="27" w:name="_Toc185604402"/>
      <w:r>
        <w:t>Stap 3: Voorlopige visie</w:t>
      </w:r>
      <w:bookmarkEnd w:id="27"/>
    </w:p>
    <w:p w14:paraId="416B8EA1" w14:textId="77777777" w:rsidR="00AC177B" w:rsidRDefault="00AC177B" w:rsidP="00AC177B">
      <w:r w:rsidRPr="00AC177B">
        <w:t>Als we kijken naar de mensen die nog niet gemotiveerd zijn om te verduurzamen en de klimaatcrisis, dan geloven we echt dat revolutie aarde de doelgroep gaat activeren om duurzamer te worden. </w:t>
      </w:r>
    </w:p>
    <w:p w14:paraId="0705DA57" w14:textId="561B05AD" w:rsidR="00AC177B" w:rsidRDefault="00AC177B" w:rsidP="00AC177B">
      <w:r w:rsidRPr="00AC177B">
        <w:rPr>
          <w:noProof/>
        </w:rPr>
        <w:drawing>
          <wp:inline distT="0" distB="0" distL="0" distR="0" wp14:anchorId="36987C53" wp14:editId="4FEF1F86">
            <wp:extent cx="4427220" cy="3876766"/>
            <wp:effectExtent l="0" t="0" r="0" b="9525"/>
            <wp:docPr id="1419474389" name="Afbeelding 4"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 met tekst, schermopname, Lettertype&#10;&#10;Automatisch gegenereerde beschrijv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476" cy="3876990"/>
                    </a:xfrm>
                    <a:prstGeom prst="rect">
                      <a:avLst/>
                    </a:prstGeom>
                    <a:noFill/>
                    <a:ln>
                      <a:noFill/>
                    </a:ln>
                  </pic:spPr>
                </pic:pic>
              </a:graphicData>
            </a:graphic>
          </wp:inline>
        </w:drawing>
      </w:r>
      <w:r w:rsidRPr="00AC177B">
        <w:br/>
      </w:r>
      <w:r w:rsidR="007558B0" w:rsidRPr="007558B0">
        <w:br/>
      </w:r>
    </w:p>
    <w:p w14:paraId="65B5AD0A" w14:textId="77777777" w:rsidR="00AC177B" w:rsidRDefault="00AC177B">
      <w:r>
        <w:br w:type="page"/>
      </w:r>
    </w:p>
    <w:p w14:paraId="480A819B" w14:textId="395F4ABF" w:rsidR="007558B0" w:rsidRDefault="00AC177B" w:rsidP="00AC177B">
      <w:pPr>
        <w:pStyle w:val="Kop2"/>
      </w:pPr>
      <w:bookmarkStart w:id="28" w:name="_Toc185604403"/>
      <w:r>
        <w:lastRenderedPageBreak/>
        <w:t>Stap 5: Definitieve visie</w:t>
      </w:r>
      <w:bookmarkEnd w:id="28"/>
    </w:p>
    <w:p w14:paraId="3C0877D2" w14:textId="51719FD7" w:rsidR="00AC177B" w:rsidRDefault="00AC177B" w:rsidP="00AC177B">
      <w:pPr>
        <w:rPr>
          <w:i/>
          <w:iCs/>
        </w:rPr>
      </w:pPr>
      <w:r w:rsidRPr="00AC177B">
        <w:rPr>
          <w:i/>
          <w:iCs/>
        </w:rPr>
        <w:t>‘Wij geloven dat wij met de epiloog van revolutie aarde de bezoekers op een amuserende en inspirerende manier kunnen activeren om een duurzamere levensstijl aan te nemen in hun dagelijks leven. Met behulp van prikkelende tools zorgen wij samen met de bezoeker voor een duurzamere toekomst.</w:t>
      </w:r>
      <w:r>
        <w:rPr>
          <w:i/>
          <w:iCs/>
        </w:rPr>
        <w:t>’</w:t>
      </w:r>
    </w:p>
    <w:p w14:paraId="24976C95" w14:textId="476E2229" w:rsidR="00AC177B" w:rsidRDefault="00AC177B" w:rsidP="00AC177B">
      <w:pPr>
        <w:pStyle w:val="Kop2"/>
      </w:pPr>
      <w:bookmarkStart w:id="29" w:name="_Toc185604404"/>
      <w:r>
        <w:t>Molecuulprinciepe</w:t>
      </w:r>
      <w:bookmarkEnd w:id="29"/>
      <w:r>
        <w:t xml:space="preserve"> </w:t>
      </w:r>
    </w:p>
    <w:p w14:paraId="090A8809" w14:textId="3421BF2D" w:rsidR="00AC177B" w:rsidRPr="00AC177B" w:rsidRDefault="00AC177B" w:rsidP="00AC177B">
      <w:pPr>
        <w:pStyle w:val="Lijstalinea"/>
        <w:numPr>
          <w:ilvl w:val="0"/>
          <w:numId w:val="41"/>
        </w:numPr>
      </w:pPr>
      <w:r w:rsidRPr="00AC177B">
        <w:rPr>
          <w:b/>
          <w:bCs/>
        </w:rPr>
        <w:t>Realiteit:</w:t>
      </w:r>
      <w:r w:rsidRPr="00AC177B">
        <w:t xml:space="preserve"> Als de bezoekers uit de experience komen ze weer terug in de realiteit en in het daglicht. Ook moeten we ze meenemen in hoe ze nu verder zouden kunnen gaan om dingen te veranderen in hun eigen dagelijkse leven. Inspelen op de actualiteiten. </w:t>
      </w:r>
    </w:p>
    <w:p w14:paraId="74117E09" w14:textId="65CAE78B" w:rsidR="00AC177B" w:rsidRPr="00AC177B" w:rsidRDefault="00AC177B" w:rsidP="00AC177B">
      <w:pPr>
        <w:pStyle w:val="Lijstalinea"/>
        <w:numPr>
          <w:ilvl w:val="0"/>
          <w:numId w:val="41"/>
        </w:numPr>
      </w:pPr>
      <w:r w:rsidRPr="00AC177B">
        <w:rPr>
          <w:b/>
          <w:bCs/>
        </w:rPr>
        <w:t>Educatie:</w:t>
      </w:r>
      <w:r w:rsidRPr="00AC177B">
        <w:t xml:space="preserve"> </w:t>
      </w:r>
      <w:r>
        <w:t>I</w:t>
      </w:r>
      <w:r w:rsidRPr="00AC177B">
        <w:t>n onze experience willen we de bezoekers iets meegeven en iets leren op een interactieve manier. </w:t>
      </w:r>
    </w:p>
    <w:p w14:paraId="5E1D0505" w14:textId="2A0D33A7" w:rsidR="00AC177B" w:rsidRPr="00AC177B" w:rsidRDefault="00AC177B" w:rsidP="00AC177B">
      <w:pPr>
        <w:pStyle w:val="Lijstalinea"/>
        <w:numPr>
          <w:ilvl w:val="0"/>
          <w:numId w:val="41"/>
        </w:numPr>
      </w:pPr>
      <w:r w:rsidRPr="00AC177B">
        <w:rPr>
          <w:b/>
          <w:bCs/>
        </w:rPr>
        <w:t>Overtuigend:</w:t>
      </w:r>
      <w:r w:rsidRPr="00AC177B">
        <w:t xml:space="preserve"> </w:t>
      </w:r>
      <w:r>
        <w:t>D</w:t>
      </w:r>
      <w:r w:rsidRPr="00AC177B">
        <w:t>e bezoekers moet ervan overtuigd worden dat het wel invloed heeft om iets te doen aan duurzaamheid en daarvoor hun luxe moeten opofferen. </w:t>
      </w:r>
    </w:p>
    <w:p w14:paraId="1A56846F" w14:textId="77777777" w:rsidR="00AC177B" w:rsidRPr="00AC177B" w:rsidRDefault="00AC177B" w:rsidP="00AC177B">
      <w:pPr>
        <w:pStyle w:val="Lijstalinea"/>
        <w:numPr>
          <w:ilvl w:val="0"/>
          <w:numId w:val="41"/>
        </w:numPr>
      </w:pPr>
      <w:r w:rsidRPr="00AC177B">
        <w:rPr>
          <w:b/>
          <w:bCs/>
        </w:rPr>
        <w:t>Inspireren:</w:t>
      </w:r>
      <w:r w:rsidRPr="00AC177B">
        <w:t xml:space="preserve"> Bezoekers moeten geïnspireerd worden om hun leven te verduurzamen. </w:t>
      </w:r>
    </w:p>
    <w:p w14:paraId="04235438" w14:textId="66F511C2" w:rsidR="00AC177B" w:rsidRPr="00AC177B" w:rsidRDefault="00AC177B" w:rsidP="00AC177B">
      <w:pPr>
        <w:pStyle w:val="Lijstalinea"/>
        <w:numPr>
          <w:ilvl w:val="0"/>
          <w:numId w:val="41"/>
        </w:numPr>
      </w:pPr>
      <w:r w:rsidRPr="00AC177B">
        <w:rPr>
          <w:b/>
          <w:bCs/>
        </w:rPr>
        <w:t>Co-creatie:</w:t>
      </w:r>
      <w:r w:rsidRPr="00AC177B">
        <w:t xml:space="preserve"> </w:t>
      </w:r>
      <w:r>
        <w:t>D</w:t>
      </w:r>
      <w:r w:rsidRPr="00AC177B">
        <w:t>e bezoeker kunnen samen met andere ergens aan werken of samen ergens over praten om zo samen aan duurzaamheid te werken. </w:t>
      </w:r>
    </w:p>
    <w:p w14:paraId="02C97354" w14:textId="01F818CC" w:rsidR="00AC177B" w:rsidRDefault="00AC177B" w:rsidP="00AC177B">
      <w:r w:rsidRPr="00AC177B">
        <w:rPr>
          <w:noProof/>
        </w:rPr>
        <w:drawing>
          <wp:inline distT="0" distB="0" distL="0" distR="0" wp14:anchorId="380647C6" wp14:editId="00603CFF">
            <wp:extent cx="3352800" cy="3451860"/>
            <wp:effectExtent l="0" t="0" r="0" b="0"/>
            <wp:docPr id="1346029761" name="Afbeelding 6" descr="Afbeelding met cirkel,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fbeelding met cirkel, tekst, schermopname, diagram&#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00" cy="3451860"/>
                    </a:xfrm>
                    <a:prstGeom prst="rect">
                      <a:avLst/>
                    </a:prstGeom>
                    <a:noFill/>
                    <a:ln>
                      <a:noFill/>
                    </a:ln>
                  </pic:spPr>
                </pic:pic>
              </a:graphicData>
            </a:graphic>
          </wp:inline>
        </w:drawing>
      </w:r>
      <w:r w:rsidRPr="00AC177B">
        <w:br/>
      </w:r>
    </w:p>
    <w:p w14:paraId="25DBF485" w14:textId="77777777" w:rsidR="00AC177B" w:rsidRDefault="00AC177B">
      <w:r>
        <w:br w:type="page"/>
      </w:r>
    </w:p>
    <w:p w14:paraId="33ACA9BA" w14:textId="3185F4C8" w:rsidR="00AC177B" w:rsidRPr="00E02F7C" w:rsidRDefault="00AC177B" w:rsidP="00AC177B">
      <w:pPr>
        <w:pStyle w:val="Kop1"/>
        <w:rPr>
          <w:lang w:val="en-GB"/>
        </w:rPr>
      </w:pPr>
      <w:bookmarkStart w:id="30" w:name="_Toc185604405"/>
      <w:proofErr w:type="spellStart"/>
      <w:r w:rsidRPr="00E02F7C">
        <w:rPr>
          <w:lang w:val="en-GB"/>
        </w:rPr>
        <w:lastRenderedPageBreak/>
        <w:t>Concepten</w:t>
      </w:r>
      <w:bookmarkEnd w:id="30"/>
      <w:proofErr w:type="spellEnd"/>
    </w:p>
    <w:p w14:paraId="27252394" w14:textId="5AA0E8FC" w:rsidR="00AC177B" w:rsidRPr="00E02F7C" w:rsidRDefault="00AC177B" w:rsidP="00AC177B">
      <w:pPr>
        <w:pStyle w:val="Kop2"/>
        <w:rPr>
          <w:lang w:val="en-GB"/>
        </w:rPr>
      </w:pPr>
      <w:bookmarkStart w:id="31" w:name="_Toc185604406"/>
      <w:r w:rsidRPr="00E02F7C">
        <w:rPr>
          <w:lang w:val="en-GB"/>
        </w:rPr>
        <w:t>Concept 1</w:t>
      </w:r>
      <w:bookmarkEnd w:id="31"/>
      <w:r w:rsidRPr="00E02F7C">
        <w:rPr>
          <w:lang w:val="en-GB"/>
        </w:rPr>
        <w:t xml:space="preserve"> </w:t>
      </w:r>
    </w:p>
    <w:p w14:paraId="15FB2052" w14:textId="3D479951" w:rsidR="00AC177B" w:rsidRPr="00AC177B" w:rsidRDefault="00AC177B" w:rsidP="00AC177B">
      <w:pPr>
        <w:rPr>
          <w:lang w:val="en-GB"/>
        </w:rPr>
      </w:pPr>
      <w:r>
        <w:rPr>
          <w:b/>
          <w:bCs/>
          <w:lang w:val="en-GB"/>
        </w:rPr>
        <w:t>Create a domino-effect</w:t>
      </w:r>
    </w:p>
    <w:p w14:paraId="5E139BEA" w14:textId="77777777" w:rsidR="00AC177B" w:rsidRPr="00E02F7C" w:rsidRDefault="00AC177B" w:rsidP="00AC177B">
      <w:r w:rsidRPr="00E02F7C">
        <w:t>‘</w:t>
      </w:r>
      <w:proofErr w:type="spellStart"/>
      <w:r w:rsidRPr="00E02F7C">
        <w:t>Know</w:t>
      </w:r>
      <w:proofErr w:type="spellEnd"/>
      <w:r w:rsidRPr="00E02F7C">
        <w:t xml:space="preserve"> </w:t>
      </w:r>
      <w:proofErr w:type="spellStart"/>
      <w:r w:rsidRPr="00E02F7C">
        <w:t>your</w:t>
      </w:r>
      <w:proofErr w:type="spellEnd"/>
      <w:r w:rsidRPr="00E02F7C">
        <w:t xml:space="preserve"> </w:t>
      </w:r>
      <w:proofErr w:type="spellStart"/>
      <w:r w:rsidRPr="00E02F7C">
        <w:t>own</w:t>
      </w:r>
      <w:proofErr w:type="spellEnd"/>
      <w:r w:rsidRPr="00E02F7C">
        <w:t xml:space="preserve"> impact!’ </w:t>
      </w:r>
    </w:p>
    <w:p w14:paraId="6F6C26DD" w14:textId="643A677F" w:rsidR="00AC177B" w:rsidRPr="00AC177B" w:rsidRDefault="00AC177B" w:rsidP="00AC177B">
      <w:r w:rsidRPr="00AC177B">
        <w:t>Door stappen te volgen laten we zien wat mensen/individuen ooit hebben opgestart en hiermee hebben bereikt. Een soort domino-effect en vormen van revoluties. Door deze stappen te volgen leren mensen hoe verschillende vormen van revoluties of grote acties er ooit hebben plaatsgevonden en wat voor grootschalige effecten deze hebben gehad. Hoe iets wat ooit zo klein is begonnen, toch zo groot heeft uitgepakt. Hierdoor wordt er een gevoel van motivatie en hoop gecreëerd bij de bezoekers dat ze mee naar huis nemen. </w:t>
      </w:r>
    </w:p>
    <w:p w14:paraId="79ACC0C4" w14:textId="77777777" w:rsidR="00AC177B" w:rsidRDefault="00AC177B" w:rsidP="00AC177B">
      <w:pPr>
        <w:pStyle w:val="Kop2"/>
      </w:pPr>
      <w:bookmarkStart w:id="32" w:name="_Toc185604407"/>
      <w:r>
        <w:t>Concept 2</w:t>
      </w:r>
      <w:bookmarkEnd w:id="32"/>
    </w:p>
    <w:p w14:paraId="008095A5" w14:textId="6FA427AA" w:rsidR="00AC177B" w:rsidRPr="00AC177B" w:rsidRDefault="00AC177B" w:rsidP="00AC177B">
      <w:r w:rsidRPr="00AC177B">
        <w:t>De hal is aangekleed met verschillende handen/knoppen die de bezoekers een high five kunnen geven. We spelen met de hoogte van de high fives. Op het bovenste gedeelte van de gang maken we gebruike</w:t>
      </w:r>
      <w:r>
        <w:t>n</w:t>
      </w:r>
      <w:r w:rsidRPr="00AC177B">
        <w:t xml:space="preserve"> van high fives die gericht worden op de volwassenen. Het onderste gedeelte van de gang met de high fives wordt gericht op kinderen.  </w:t>
      </w:r>
    </w:p>
    <w:p w14:paraId="5FF99BE7" w14:textId="77777777" w:rsidR="00AC177B" w:rsidRPr="00AC177B" w:rsidRDefault="00AC177B" w:rsidP="00AC177B">
      <w:r w:rsidRPr="00AC177B">
        <w:t xml:space="preserve">De kinderen zijn gekoppeld aan verschillende thema’s/kleuren. Per thema zijn er meerdere vragen. De thema’s die we willen gebruiken zijn: energie is voor Sven, flora en </w:t>
      </w:r>
      <w:proofErr w:type="spellStart"/>
      <w:r w:rsidRPr="00AC177B">
        <w:t>founa</w:t>
      </w:r>
      <w:proofErr w:type="spellEnd"/>
      <w:r w:rsidRPr="00AC177B">
        <w:t xml:space="preserve"> Noa, vervuiling is voor </w:t>
      </w:r>
      <w:proofErr w:type="spellStart"/>
      <w:r w:rsidRPr="00AC177B">
        <w:t>Richie</w:t>
      </w:r>
      <w:proofErr w:type="spellEnd"/>
      <w:r w:rsidRPr="00AC177B">
        <w:t>, eerlijkheid is voor Lola (</w:t>
      </w:r>
      <w:proofErr w:type="spellStart"/>
      <w:r w:rsidRPr="00AC177B">
        <w:t>fairtrade</w:t>
      </w:r>
      <w:proofErr w:type="spellEnd"/>
      <w:r w:rsidRPr="00AC177B">
        <w:t xml:space="preserve">, </w:t>
      </w:r>
      <w:proofErr w:type="spellStart"/>
      <w:r w:rsidRPr="00AC177B">
        <w:t>fast</w:t>
      </w:r>
      <w:proofErr w:type="spellEnd"/>
      <w:r w:rsidRPr="00AC177B">
        <w:t xml:space="preserve"> fashion, bewust worden van grotere bedrijven).  </w:t>
      </w:r>
    </w:p>
    <w:p w14:paraId="05DED945" w14:textId="77777777" w:rsidR="00AC177B" w:rsidRPr="00AC177B" w:rsidRDefault="00AC177B" w:rsidP="00AC177B">
      <w:r w:rsidRPr="00AC177B">
        <w:t>Bij elke hand staat een stelling, een duurzame aanpak. De bezoekers mogen een high five geven als ze al doen wat deze stelling beweert; bijvoorbeeld ‘ik scheid mijn plastic en papier van de rest van mijn afval’ of ‘ik eet minder vlees om duurzamer te leven’. De high fives worden een combinatie van: ik doe dit al aan duurzaamheid of ik ga dit doen aan duurzaamheid. De stellingen die we gebruiken hebben een achterliggende gedachtes, waardoor dit een hogere impact heeft. </w:t>
      </w:r>
    </w:p>
    <w:p w14:paraId="5141DDAB" w14:textId="77777777" w:rsidR="00AC177B" w:rsidRPr="00AC177B" w:rsidRDefault="00AC177B" w:rsidP="00AC177B">
      <w:r w:rsidRPr="00AC177B">
        <w:t>Bij elke persoon/thema staat een kortere beschrijving waarvoor zij staan en wat het thema inhoudt. </w:t>
      </w:r>
    </w:p>
    <w:p w14:paraId="66E1CC66" w14:textId="77777777" w:rsidR="00AC177B" w:rsidRPr="00AC177B" w:rsidRDefault="00AC177B" w:rsidP="00AC177B">
      <w:r w:rsidRPr="00AC177B">
        <w:t>Aan het einde van de high fives komt de ranking te staan. Er loopt per stelling een teller die aangeeft hoe vaak de knop is ingedrukt. Hierdoor geven we de bezoekers een vorm om elkaar te inspireren en geïnspireerd te raken. Wat doe je al, en wat kan je nog extra doen? Hier komt co creatie in voor. De ranking wordt beoordeeld per naam.  </w:t>
      </w:r>
    </w:p>
    <w:p w14:paraId="7F6B58BE" w14:textId="77777777" w:rsidR="00AC177B" w:rsidRPr="00AC177B" w:rsidRDefault="00AC177B" w:rsidP="00AC177B">
      <w:r w:rsidRPr="00AC177B">
        <w:t> Cijfers gericht op duurzaamheid op een positieve manier (</w:t>
      </w:r>
      <w:proofErr w:type="spellStart"/>
      <w:r w:rsidRPr="00AC177B">
        <w:t>fun</w:t>
      </w:r>
      <w:proofErr w:type="spellEnd"/>
      <w:r w:rsidRPr="00AC177B">
        <w:t xml:space="preserve"> </w:t>
      </w:r>
      <w:proofErr w:type="spellStart"/>
      <w:r w:rsidRPr="00AC177B">
        <w:t>facts</w:t>
      </w:r>
      <w:proofErr w:type="spellEnd"/>
      <w:r w:rsidRPr="00AC177B">
        <w:t>) op de linkse kant van de gang.  </w:t>
      </w:r>
    </w:p>
    <w:p w14:paraId="54385C3F" w14:textId="77777777" w:rsidR="00AC177B" w:rsidRPr="00AC177B" w:rsidRDefault="00AC177B" w:rsidP="00AC177B">
      <w:r w:rsidRPr="00AC177B">
        <w:t>Er zit een soort game element in en een vorm van co-creatie. Aan het einde van de hal krijgen de bezoekers een bedankje voor wat ze al doen voor het milieu. Iets wat ze mee naar huis kunnen nemen en hier nog wat mee kunnen doen. </w:t>
      </w:r>
    </w:p>
    <w:p w14:paraId="1137B408" w14:textId="77777777" w:rsidR="00AC177B" w:rsidRPr="00AC177B" w:rsidRDefault="00AC177B" w:rsidP="00AC177B">
      <w:pPr>
        <w:numPr>
          <w:ilvl w:val="0"/>
          <w:numId w:val="42"/>
        </w:numPr>
        <w:spacing w:after="0"/>
        <w:ind w:left="714" w:hanging="357"/>
      </w:pPr>
      <w:r w:rsidRPr="00AC177B">
        <w:t>Rechterkant van de gang is besteed aan de high fives en de kinderen. </w:t>
      </w:r>
    </w:p>
    <w:p w14:paraId="210253E6" w14:textId="1155942D" w:rsidR="00676D29" w:rsidRDefault="00AC177B" w:rsidP="00AC177B">
      <w:pPr>
        <w:numPr>
          <w:ilvl w:val="0"/>
          <w:numId w:val="43"/>
        </w:numPr>
        <w:spacing w:after="0"/>
        <w:ind w:left="714" w:hanging="357"/>
      </w:pPr>
      <w:r w:rsidRPr="00AC177B">
        <w:t>De linkerkant van de gang is besteed aan verduidelijking. </w:t>
      </w:r>
    </w:p>
    <w:p w14:paraId="1B223647" w14:textId="77777777" w:rsidR="00676D29" w:rsidRDefault="00676D29">
      <w:r>
        <w:br w:type="page"/>
      </w:r>
    </w:p>
    <w:p w14:paraId="78D7FEC4" w14:textId="64B32DCE" w:rsidR="00AC177B" w:rsidRDefault="00676D29" w:rsidP="00676D29">
      <w:pPr>
        <w:pStyle w:val="Kop1"/>
      </w:pPr>
      <w:bookmarkStart w:id="33" w:name="_Toc185604408"/>
      <w:r>
        <w:lastRenderedPageBreak/>
        <w:t>Intended experience</w:t>
      </w:r>
      <w:bookmarkEnd w:id="33"/>
    </w:p>
    <w:p w14:paraId="65A1501A" w14:textId="191036FF" w:rsidR="00676D29" w:rsidRDefault="00676D29" w:rsidP="00676D29">
      <w:pPr>
        <w:pStyle w:val="Kop2"/>
      </w:pPr>
      <w:bookmarkStart w:id="34" w:name="_Toc185604409"/>
      <w:r>
        <w:t>Waarden – Value fit</w:t>
      </w:r>
      <w:bookmarkEnd w:id="34"/>
    </w:p>
    <w:p w14:paraId="7B910A72" w14:textId="7B34280D" w:rsidR="00676D29" w:rsidRDefault="00676D29" w:rsidP="00676D29">
      <w:r w:rsidRPr="00676D29">
        <w:t xml:space="preserve">De waarden die uit de </w:t>
      </w:r>
      <w:proofErr w:type="spellStart"/>
      <w:r w:rsidRPr="00676D29">
        <w:t>value</w:t>
      </w:r>
      <w:proofErr w:type="spellEnd"/>
      <w:r w:rsidRPr="00676D29">
        <w:t xml:space="preserve"> fit zijn gekomen zijn: plezier, verbinding en leerontdekking. Deze waarden hebben wij meegenomen in het maken en uitwerken van het concept en zijn dus allemaal terug te zien in de experience. Hieronder wordt per waarde uitgelegd hoe deze terugkomt in het concept. </w:t>
      </w:r>
    </w:p>
    <w:p w14:paraId="32124E30" w14:textId="2D1B4BD3" w:rsidR="00676D29" w:rsidRDefault="00676D29" w:rsidP="00676D29">
      <w:pPr>
        <w:pStyle w:val="Kop2"/>
      </w:pPr>
      <w:bookmarkStart w:id="35" w:name="_Toc185604410"/>
      <w:r>
        <w:t>Plezier</w:t>
      </w:r>
      <w:bookmarkEnd w:id="35"/>
    </w:p>
    <w:p w14:paraId="1A1ACBFE" w14:textId="7F12A36B" w:rsidR="00676D29" w:rsidRDefault="00676D29" w:rsidP="00676D29">
      <w:r w:rsidRPr="00676D29">
        <w:t>Plezier is een belangrijke waarde voor de bezoekers en voor het Discovery museum. Plezier is erg goed terug te zien in het spelelement, de high fives die je de personages kan geven. Het is belangrijk om de positieve gevoelens van de bezoekers te blijven stimuleren tot aan het einde. Op spelenderwijs met elkaar ontdekken wat er allemaal al wordt gedaan aan duurzaamheid onder de bezoekers, en wat nog wel wat verbetering kan gebruiken is hierin dus belangrijk. Ook is het iets wat de kinderen samen met elkaar en samen met de volwassenen kunnen spelen, wat ervoor zorgt dat je elkaar betrekt bij het spelen en hierdoor samen nog meer plezier beleeft. </w:t>
      </w:r>
    </w:p>
    <w:p w14:paraId="231D7149" w14:textId="0DE70752" w:rsidR="00676D29" w:rsidRDefault="00676D29" w:rsidP="00676D29">
      <w:pPr>
        <w:pStyle w:val="Kop2"/>
      </w:pPr>
      <w:bookmarkStart w:id="36" w:name="_Toc185604411"/>
      <w:r>
        <w:t>Verbinding</w:t>
      </w:r>
      <w:bookmarkEnd w:id="36"/>
    </w:p>
    <w:p w14:paraId="5F3C685C" w14:textId="6066C013" w:rsidR="00676D29" w:rsidRDefault="00676D29" w:rsidP="00676D29">
      <w:r w:rsidRPr="00676D29">
        <w:t>Om de bezoekers te verbinden aan elkaar, maar ook aan de experience, is ervoor gekozen een vorm van co-creatie to te voegen aan het concept. Dit uit zich in de vorm van een oplopende teller die per stelling (high five) oploopt als deze knop wordt ingedrukt. Hierdoor wordt zichtbaar hoeveel mensen hier al op een of andere manier mee bezig zijn. Het is de bedoeling dat er zo een gevoel ontstaat van hoop, omdat je ziet dat je niet alleen bent. Meer mensen helpen mee aan een betere toekomst! Ook is aan het einde van de hal een scherm te zien waarop een duidelijk overzicht staat, een soort ranking. Hier wordt in beeld gebracht welke stellingen het hoogst scoren maar ook welke stellingen misschien nog wel wat meer aandacht kunnen gebruiken. </w:t>
      </w:r>
    </w:p>
    <w:p w14:paraId="11076172" w14:textId="62458FE9" w:rsidR="00676D29" w:rsidRDefault="00676D29" w:rsidP="00676D29">
      <w:pPr>
        <w:pStyle w:val="Kop2"/>
      </w:pPr>
      <w:bookmarkStart w:id="37" w:name="_Toc185604412"/>
      <w:r>
        <w:t>Leerontwikkeling</w:t>
      </w:r>
      <w:bookmarkEnd w:id="37"/>
    </w:p>
    <w:p w14:paraId="476B7A17" w14:textId="3C1F0896" w:rsidR="00676D29" w:rsidRDefault="00676D29" w:rsidP="00676D29">
      <w:r w:rsidRPr="00676D29">
        <w:t>De laatste waarde focust zich meer op het educatieve of wel informatieve deel van de experience. Per stelling of onderwerp staat een feitje, weetje of cijfers die je wat extra’s vertellen over het onderwerp. Dit kan inhouden dat er duidelijk wordt wat een kleine actie die mensen ondernemen op de grote of lange termijn voor invloed heeft, maar ook gewoon een grappig feitje. Het doel hiervan is dat de bezoekers, met name de kinderen, nog een klein beetje extra opsteken om mee naar huis te nemen. </w:t>
      </w:r>
    </w:p>
    <w:p w14:paraId="6DEEC38D" w14:textId="376A83EA" w:rsidR="00676D29" w:rsidRDefault="00676D29" w:rsidP="00676D29">
      <w:pPr>
        <w:pStyle w:val="Kop2"/>
      </w:pPr>
      <w:bookmarkStart w:id="38" w:name="_Toc185604413"/>
      <w:r>
        <w:t>Gevoelens &amp; emoties</w:t>
      </w:r>
      <w:bookmarkEnd w:id="38"/>
    </w:p>
    <w:p w14:paraId="795322E4" w14:textId="46633493" w:rsidR="00DD72B8" w:rsidRDefault="00DD72B8" w:rsidP="00676D29">
      <w:r w:rsidRPr="00DD72B8">
        <w:t>Belangrijk bij onze epiloog is dat de positieve gevoelens die de bezoekers hebben opgelopen bij de eerdere delen van de experience worden vastgehouden. Wij willen de bezoekers een gevoel van hoop, optimisme en bewustzijn geven. Tijdens de experience komt er veel op de bezoekers af en het wordt afgerond met een video met hierin een duidelijke ‘call-to-action’. Doormiddel van de spelelementen, de daarbij genoemde feitjes en weetjes hopen wij de bezoeker vast te houden in een hoopvol gevoel, dat we moeten blijven veranderen en dat het dan nog goed kan komen. </w:t>
      </w:r>
    </w:p>
    <w:p w14:paraId="66E4D892" w14:textId="77777777" w:rsidR="00DD72B8" w:rsidRDefault="00DD72B8">
      <w:r>
        <w:br w:type="page"/>
      </w:r>
    </w:p>
    <w:p w14:paraId="7F2B9795" w14:textId="1935B341" w:rsidR="00676D29" w:rsidRDefault="00DD72B8" w:rsidP="00DD72B8">
      <w:pPr>
        <w:pStyle w:val="Kop2"/>
      </w:pPr>
      <w:bookmarkStart w:id="39" w:name="_Toc185604414"/>
      <w:r>
        <w:lastRenderedPageBreak/>
        <w:t>Atmosfeer</w:t>
      </w:r>
      <w:bookmarkEnd w:id="39"/>
    </w:p>
    <w:p w14:paraId="474A79A0" w14:textId="71EE3CF9" w:rsidR="00DD72B8" w:rsidRPr="00DD72B8" w:rsidRDefault="00DD72B8" w:rsidP="00DD72B8">
      <w:r w:rsidRPr="00DD72B8">
        <w:t>Met de atmosfeer van de experience zijn een aantal aspecten er belangrijk. Allereerst moet het prikkelen. Prikkelen om deel te nemen maar ook prikkelen om eens te kijken wat er zichtbaar is op de muur. De boodschap hopen wij hiermee makkelijker over te brengen naar iedere bezoeker. Ook moet het speels zijn, dit is al goed terug te halen uit het spelelement dat de high fives met zich meebrengen. Daarbij moet het ook uitnodigend zijn om te participeren. Hierbij is het dus belangrijk dat de ‘knoppen’ en de toegevoegde teksten zich op verschillende hoogtes bevinden zodat iedereen mee kan doen, maar ook moet het er natuurlijk aantrekkelijk uitzien wat er automatisch uitnodigend uitziet. Tot slot willen we dat de ruimte inspirerend en motiverend is. Het stuk inspireren gaat zich uiten in de verschillende stellingen met manieren om duurzaam/duurzamer te leven. Hieruit hopen we dat bezoekers inspiratie halen om wellicht wat aan te passen. Het motiveren hopen we te halen uit zowel het stukje ‘we doen het samen’ en ‘het heeft wel degelijk zin om wat aan te passen’. Maar ook uit het feit dat er zichtbaar wordt gemaakt welke punten wat lager scoren om zo nog een laatste zetje in de goede richting te geven. </w:t>
      </w:r>
    </w:p>
    <w:p w14:paraId="3C7EC1D1" w14:textId="5F0E784B" w:rsidR="009C7E22" w:rsidRDefault="009C7E22" w:rsidP="00AC177B"/>
    <w:p w14:paraId="4929AD23" w14:textId="77777777" w:rsidR="009C7E22" w:rsidRDefault="009C7E22">
      <w:r>
        <w:br w:type="page"/>
      </w:r>
    </w:p>
    <w:p w14:paraId="41E3E67F" w14:textId="32F74931" w:rsidR="00DD72B8" w:rsidRPr="009C7E22" w:rsidRDefault="009C7E22" w:rsidP="009C7E22">
      <w:pPr>
        <w:pStyle w:val="Kop1"/>
      </w:pPr>
      <w:bookmarkStart w:id="40" w:name="_Toc185604415"/>
      <w:r>
        <w:lastRenderedPageBreak/>
        <w:t>P</w:t>
      </w:r>
      <w:r w:rsidRPr="009C7E22">
        <w:t>re-exposure, direct-exposure en post-exposure</w:t>
      </w:r>
      <w:bookmarkEnd w:id="40"/>
    </w:p>
    <w:p w14:paraId="22A28D69" w14:textId="77777777" w:rsidR="009C7E22" w:rsidRPr="009C7E22" w:rsidRDefault="009C7E22" w:rsidP="009C7E22">
      <w:pPr>
        <w:spacing w:after="0"/>
      </w:pPr>
      <w:r w:rsidRPr="009C7E22">
        <w:t>In dit hoofdstuk wordt het concept uitgelegd aan de hand van het model van Goossens. </w:t>
      </w:r>
    </w:p>
    <w:p w14:paraId="5117A70C" w14:textId="77777777" w:rsidR="009C7E22" w:rsidRPr="009C7E22" w:rsidRDefault="009C7E22" w:rsidP="009C7E22">
      <w:pPr>
        <w:spacing w:after="0"/>
      </w:pPr>
      <w:r w:rsidRPr="009C7E22">
        <w:t> </w:t>
      </w:r>
    </w:p>
    <w:p w14:paraId="13705027" w14:textId="77777777" w:rsidR="009C7E22" w:rsidRPr="009C7E22" w:rsidRDefault="009C7E22" w:rsidP="009C7E22">
      <w:pPr>
        <w:spacing w:after="0"/>
      </w:pPr>
      <w:r w:rsidRPr="009C7E22">
        <w:rPr>
          <w:b/>
          <w:bCs/>
        </w:rPr>
        <w:t>Pre exposure</w:t>
      </w:r>
      <w:r w:rsidRPr="009C7E22">
        <w:t> </w:t>
      </w:r>
    </w:p>
    <w:p w14:paraId="56BFA502" w14:textId="77777777" w:rsidR="009C7E22" w:rsidRPr="009C7E22" w:rsidRDefault="009C7E22" w:rsidP="009C7E22">
      <w:pPr>
        <w:spacing w:after="0"/>
      </w:pPr>
      <w:r w:rsidRPr="009C7E22">
        <w:t>De mensen komen na de ruimte van het gedicht aan in de gang waar ons concept zich zal gaan plaatsvinden. De mensen zullen nu in de ruimte aankomen, maar hebben nog geen verwachtingen bij deze ruimte.  </w:t>
      </w:r>
    </w:p>
    <w:p w14:paraId="112A2A73" w14:textId="77777777" w:rsidR="009C7E22" w:rsidRPr="009C7E22" w:rsidRDefault="009C7E22" w:rsidP="009C7E22">
      <w:pPr>
        <w:spacing w:after="0"/>
      </w:pPr>
      <w:r w:rsidRPr="009C7E22">
        <w:t> </w:t>
      </w:r>
    </w:p>
    <w:p w14:paraId="19AB46C3" w14:textId="77777777" w:rsidR="009C7E22" w:rsidRPr="009C7E22" w:rsidRDefault="009C7E22" w:rsidP="009C7E22">
      <w:pPr>
        <w:spacing w:after="0"/>
      </w:pPr>
      <w:r w:rsidRPr="009C7E22">
        <w:rPr>
          <w:b/>
          <w:bCs/>
        </w:rPr>
        <w:t>Direct exposure </w:t>
      </w:r>
      <w:r w:rsidRPr="009C7E22">
        <w:t> </w:t>
      </w:r>
    </w:p>
    <w:p w14:paraId="5AC6572B" w14:textId="77777777" w:rsidR="009C7E22" w:rsidRPr="009C7E22" w:rsidRDefault="009C7E22" w:rsidP="009C7E22">
      <w:pPr>
        <w:spacing w:after="0"/>
      </w:pPr>
      <w:r w:rsidRPr="009C7E22">
        <w:t>De bezoekers zullen als eerst op de rechter kant van de wand van de gang de kinderen afgebeeld zien. De bezoekers zien hierbij meerdere elementen. Ze zien onder andere een korte introductie van de kinderen, stellingen, ranking en interactieve high fives. </w:t>
      </w:r>
    </w:p>
    <w:p w14:paraId="060AEC88" w14:textId="77777777" w:rsidR="009C7E22" w:rsidRPr="009C7E22" w:rsidRDefault="009C7E22" w:rsidP="009C7E22">
      <w:pPr>
        <w:spacing w:after="0"/>
      </w:pPr>
      <w:r w:rsidRPr="009C7E22">
        <w:t> </w:t>
      </w:r>
    </w:p>
    <w:p w14:paraId="6C20E410" w14:textId="77777777" w:rsidR="009C7E22" w:rsidRPr="009C7E22" w:rsidRDefault="009C7E22" w:rsidP="009C7E22">
      <w:pPr>
        <w:spacing w:after="0"/>
      </w:pPr>
      <w:r w:rsidRPr="009C7E22">
        <w:rPr>
          <w:b/>
          <w:bCs/>
        </w:rPr>
        <w:t>Introductie van de kinderen: </w:t>
      </w:r>
      <w:r w:rsidRPr="009C7E22">
        <w:t> </w:t>
      </w:r>
    </w:p>
    <w:p w14:paraId="44DA1EAB" w14:textId="77777777" w:rsidR="009C7E22" w:rsidRPr="009C7E22" w:rsidRDefault="009C7E22" w:rsidP="009C7E22">
      <w:pPr>
        <w:spacing w:after="0"/>
      </w:pPr>
      <w:r w:rsidRPr="009C7E22">
        <w:t xml:space="preserve">De bezoekers worden nog een keer geïntroduceerd aan de kinderen die in de experience voor kwamen. Op de wand zullen de bezoekers deze kinderen afgebeeld zien. Elke persona op de afbeelding verantwoord zijn eigen thema. Bij elke persona staat er een korte beschrijving van dit thema, zo hebben de bezoekers een beter beeld waar de </w:t>
      </w:r>
      <w:proofErr w:type="spellStart"/>
      <w:r w:rsidRPr="009C7E22">
        <w:t>persona’s</w:t>
      </w:r>
      <w:proofErr w:type="spellEnd"/>
      <w:r w:rsidRPr="009C7E22">
        <w:t xml:space="preserve"> voor staan.  </w:t>
      </w:r>
    </w:p>
    <w:p w14:paraId="7ED74C7A" w14:textId="77777777" w:rsidR="009C7E22" w:rsidRPr="009C7E22" w:rsidRDefault="009C7E22" w:rsidP="009C7E22">
      <w:pPr>
        <w:spacing w:after="0"/>
      </w:pPr>
      <w:r w:rsidRPr="009C7E22">
        <w:t> </w:t>
      </w:r>
    </w:p>
    <w:p w14:paraId="249DD3AA" w14:textId="77777777" w:rsidR="009C7E22" w:rsidRPr="009C7E22" w:rsidRDefault="009C7E22" w:rsidP="009C7E22">
      <w:pPr>
        <w:spacing w:after="0"/>
      </w:pPr>
      <w:r w:rsidRPr="009C7E22">
        <w:rPr>
          <w:b/>
          <w:bCs/>
        </w:rPr>
        <w:t>Interactieve high fives</w:t>
      </w:r>
      <w:r w:rsidRPr="009C7E22">
        <w:t> </w:t>
      </w:r>
    </w:p>
    <w:p w14:paraId="55CDF799" w14:textId="77777777" w:rsidR="009C7E22" w:rsidRPr="009C7E22" w:rsidRDefault="009C7E22" w:rsidP="009C7E22">
      <w:pPr>
        <w:spacing w:after="0"/>
      </w:pPr>
      <w:r w:rsidRPr="009C7E22">
        <w:t>Bezoekers kunnen een hand geven aan de interactieve high fives. Deze zullen verdeeld zijn in twee secties (volwassenen en kinderen). Elk thema heeft zijn eigen stellingen/vragen.  </w:t>
      </w:r>
    </w:p>
    <w:p w14:paraId="59A0966D" w14:textId="77777777" w:rsidR="009C7E22" w:rsidRPr="009C7E22" w:rsidRDefault="009C7E22" w:rsidP="009C7E22">
      <w:pPr>
        <w:spacing w:after="0"/>
      </w:pPr>
      <w:r w:rsidRPr="009C7E22">
        <w:t> </w:t>
      </w:r>
    </w:p>
    <w:p w14:paraId="00B7B861" w14:textId="77777777" w:rsidR="009C7E22" w:rsidRPr="009C7E22" w:rsidRDefault="009C7E22" w:rsidP="009C7E22">
      <w:pPr>
        <w:spacing w:after="0"/>
      </w:pPr>
      <w:r w:rsidRPr="009C7E22">
        <w:rPr>
          <w:b/>
          <w:bCs/>
        </w:rPr>
        <w:t>Stellingen</w:t>
      </w:r>
      <w:r w:rsidRPr="009C7E22">
        <w:t> </w:t>
      </w:r>
    </w:p>
    <w:p w14:paraId="2329207B" w14:textId="77777777" w:rsidR="009C7E22" w:rsidRPr="009C7E22" w:rsidRDefault="009C7E22" w:rsidP="009C7E22">
      <w:pPr>
        <w:spacing w:after="0"/>
      </w:pPr>
      <w:r w:rsidRPr="009C7E22">
        <w:t>Bij elke high five staat een stelling. Deze stellingen variëren qua vraag. Er zullen twee soorten stellingen komen namelijk: wat doe je al aan duurzaamheid en wat kan je er nog aan doen? Ook zullen de stellingen voor de volwassenen qua moeilijkheidsgraad net wat doordachter zijn dan die voor de kinderen. </w:t>
      </w:r>
    </w:p>
    <w:p w14:paraId="7BCFCDD9" w14:textId="77777777" w:rsidR="009C7E22" w:rsidRPr="009C7E22" w:rsidRDefault="009C7E22" w:rsidP="009C7E22">
      <w:pPr>
        <w:spacing w:after="0"/>
      </w:pPr>
      <w:r w:rsidRPr="009C7E22">
        <w:t> </w:t>
      </w:r>
    </w:p>
    <w:p w14:paraId="6E18E7E4" w14:textId="77777777" w:rsidR="009C7E22" w:rsidRPr="009C7E22" w:rsidRDefault="009C7E22" w:rsidP="009C7E22">
      <w:pPr>
        <w:spacing w:after="0"/>
      </w:pPr>
      <w:r w:rsidRPr="009C7E22">
        <w:rPr>
          <w:b/>
          <w:bCs/>
        </w:rPr>
        <w:t>Ranking:</w:t>
      </w:r>
      <w:r w:rsidRPr="009C7E22">
        <w:t> </w:t>
      </w:r>
    </w:p>
    <w:p w14:paraId="4C850732" w14:textId="77777777" w:rsidR="009C7E22" w:rsidRPr="009C7E22" w:rsidRDefault="009C7E22" w:rsidP="009C7E22">
      <w:pPr>
        <w:spacing w:after="0"/>
      </w:pPr>
      <w:r w:rsidRPr="009C7E22">
        <w:t xml:space="preserve">Elk thema heeft zijn eigen </w:t>
      </w:r>
      <w:proofErr w:type="spellStart"/>
      <w:r w:rsidRPr="009C7E22">
        <w:t>realtime</w:t>
      </w:r>
      <w:proofErr w:type="spellEnd"/>
      <w:r w:rsidRPr="009C7E22">
        <w:t xml:space="preserve"> teller. Hierop zal te zien zijn </w:t>
      </w:r>
      <w:proofErr w:type="spellStart"/>
      <w:r w:rsidRPr="009C7E22">
        <w:t>hoevaak</w:t>
      </w:r>
      <w:proofErr w:type="spellEnd"/>
      <w:r w:rsidRPr="009C7E22">
        <w:t xml:space="preserve"> er in dit thema een high five is gegeven. Aan het einde van alle thema’s zal er een gezamenlijke teller zijn waarbij je kan zien welk thema/persona het meeste high fives heeft ontvangen. Hierdoor is er een competitie en inspirerend element aan de experience toevoegt.  </w:t>
      </w:r>
    </w:p>
    <w:p w14:paraId="2671DC43" w14:textId="77777777" w:rsidR="009C7E22" w:rsidRPr="009C7E22" w:rsidRDefault="009C7E22" w:rsidP="009C7E22">
      <w:pPr>
        <w:spacing w:after="0"/>
      </w:pPr>
      <w:r w:rsidRPr="009C7E22">
        <w:t> </w:t>
      </w:r>
    </w:p>
    <w:p w14:paraId="791BBAAC" w14:textId="77777777" w:rsidR="009C7E22" w:rsidRPr="009C7E22" w:rsidRDefault="009C7E22" w:rsidP="009C7E22">
      <w:pPr>
        <w:spacing w:after="0"/>
      </w:pPr>
      <w:r w:rsidRPr="009C7E22">
        <w:t>Aan de linkerkant van de gang zullen er cijfers staan gebaseerd op een positieve manier om.  </w:t>
      </w:r>
    </w:p>
    <w:p w14:paraId="37D54B80" w14:textId="77777777" w:rsidR="009C7E22" w:rsidRPr="009C7E22" w:rsidRDefault="009C7E22" w:rsidP="009C7E22">
      <w:pPr>
        <w:spacing w:after="0"/>
      </w:pPr>
      <w:r w:rsidRPr="009C7E22">
        <w:t> </w:t>
      </w:r>
    </w:p>
    <w:p w14:paraId="0CBE4073" w14:textId="77777777" w:rsidR="009C7E22" w:rsidRPr="009C7E22" w:rsidRDefault="009C7E22" w:rsidP="009C7E22">
      <w:pPr>
        <w:spacing w:after="0"/>
      </w:pPr>
      <w:r w:rsidRPr="009C7E22">
        <w:t>Aan het einde van alle thema’s zal er een gezamenlijke teller zijn waarbij je kan zien welk thema/persona het meeste high fives heeft ontvangen. Hierdoor is er een competitie en inspirerend element aan de experience toevoegt </w:t>
      </w:r>
    </w:p>
    <w:p w14:paraId="79BB322C" w14:textId="77777777" w:rsidR="009C7E22" w:rsidRPr="009C7E22" w:rsidRDefault="009C7E22" w:rsidP="009C7E22">
      <w:pPr>
        <w:spacing w:after="0"/>
      </w:pPr>
      <w:r w:rsidRPr="009C7E22">
        <w:rPr>
          <w:b/>
          <w:bCs/>
        </w:rPr>
        <w:t>Post exposure </w:t>
      </w:r>
      <w:r w:rsidRPr="009C7E22">
        <w:t> </w:t>
      </w:r>
    </w:p>
    <w:p w14:paraId="1D80BD3E" w14:textId="77777777" w:rsidR="009C7E22" w:rsidRPr="009C7E22" w:rsidRDefault="009C7E22" w:rsidP="009C7E22">
      <w:pPr>
        <w:spacing w:after="0"/>
      </w:pPr>
      <w:r w:rsidRPr="009C7E22">
        <w:t>Ook wordt er een aandenken meegeven, om mensen aan te moedigen om duurzame keuzes te maken. Dit kunnen zij meenemen naar huis en kunnen zij thuis implementeren.  </w:t>
      </w:r>
    </w:p>
    <w:p w14:paraId="1D66442F" w14:textId="77777777" w:rsidR="00DD72B8" w:rsidRDefault="00DD72B8">
      <w:r>
        <w:br w:type="page"/>
      </w:r>
    </w:p>
    <w:p w14:paraId="373993FE" w14:textId="164F73FA" w:rsidR="00DD72B8" w:rsidRDefault="00DD72B8" w:rsidP="00DD72B8">
      <w:pPr>
        <w:pStyle w:val="Kop1"/>
      </w:pPr>
      <w:bookmarkStart w:id="41" w:name="_Toc185604416"/>
      <w:r>
        <w:lastRenderedPageBreak/>
        <w:t>Experience instrumenten – Thematisering</w:t>
      </w:r>
      <w:bookmarkEnd w:id="41"/>
    </w:p>
    <w:p w14:paraId="117CD7C2" w14:textId="77777777" w:rsidR="00DD72B8" w:rsidRPr="00DD72B8" w:rsidRDefault="00DD72B8" w:rsidP="00DD72B8">
      <w:r w:rsidRPr="00DD72B8">
        <w:t>Voor ons hoofdstuk in de experience is het belangrijk dat we de thema’s van de bestaande experience in beeld hebben, zodat wij dat kunnen meenemen in ons onderdeel. In Revolutie aarde wordt gebruik gemaakt van verschillende thema’s die op elkaar aansluiten.  </w:t>
      </w:r>
    </w:p>
    <w:p w14:paraId="7D6DF6C6" w14:textId="3FDADD5B" w:rsidR="00DD72B8" w:rsidRPr="00DD72B8" w:rsidRDefault="00DD72B8" w:rsidP="00DD72B8">
      <w:r w:rsidRPr="00DD72B8">
        <w:t xml:space="preserve">Het eerste thema waarvan Revolutie Aarde gebruik maakt is tijd(reizen) Tijd is een belangrijk onderdeel van storytelling en wordt vaak gebruikt in popcultuur met </w:t>
      </w:r>
      <w:proofErr w:type="spellStart"/>
      <w:r w:rsidRPr="00DD72B8">
        <w:t>science</w:t>
      </w:r>
      <w:proofErr w:type="spellEnd"/>
      <w:r w:rsidRPr="00DD72B8">
        <w:t xml:space="preserve"> fiction als element of onderwerp. De experience begint met het omschrijven van belangrijke keerpunten in geschiedenis die naar de situatie van tegenwoordig hebben geleid met betrekking tot productie en industrieën. Zodra dit stuk is afgelopen, komen er de kinderen van de toekomst in beeld die vanuit hun tijdperk ons bereiken in deze tijd. In beide hun dialoog en de achtergrond van de </w:t>
      </w:r>
      <w:proofErr w:type="spellStart"/>
      <w:r w:rsidRPr="00DD72B8">
        <w:t>videocall</w:t>
      </w:r>
      <w:proofErr w:type="spellEnd"/>
      <w:r w:rsidRPr="00DD72B8">
        <w:t xml:space="preserve"> is te zien dat de kinderen uit een toekomstscenario komen waarin er te weinig actie was ondernomen voor een klimaat en het dus gevaarlijk is om naar buiten te gaan. Hierbij maken ze gebruik van een </w:t>
      </w:r>
      <w:proofErr w:type="spellStart"/>
      <w:r w:rsidRPr="00DD72B8">
        <w:t>dystopisch</w:t>
      </w:r>
      <w:proofErr w:type="spellEnd"/>
      <w:r w:rsidRPr="00DD72B8">
        <w:t xml:space="preserve"> beeld, wat betekend dat het verhaal een scenario schetst van een samenleving met akelige kenmerken, in dit geval past het scenario het best in een post-apocalyptische fictie</w:t>
      </w:r>
      <w:r w:rsidRPr="00DD72B8">
        <w:rPr>
          <w:rFonts w:ascii="Arial" w:hAnsi="Arial" w:cs="Arial"/>
        </w:rPr>
        <w:t>​</w:t>
      </w:r>
      <w:r w:rsidRPr="00DD72B8">
        <w:t xml:space="preserve"> </w:t>
      </w:r>
      <w:sdt>
        <w:sdtPr>
          <w:id w:val="2055573484"/>
          <w:citation/>
        </w:sdtPr>
        <w:sdtContent>
          <w:r>
            <w:fldChar w:fldCharType="begin"/>
          </w:r>
          <w:r>
            <w:instrText xml:space="preserve"> CITATION Wik24 \l 1043 </w:instrText>
          </w:r>
          <w:r>
            <w:fldChar w:fldCharType="separate"/>
          </w:r>
          <w:r w:rsidR="009C7E22">
            <w:rPr>
              <w:noProof/>
            </w:rPr>
            <w:t>(Wikipedia, 2024)</w:t>
          </w:r>
          <w:r>
            <w:fldChar w:fldCharType="end"/>
          </w:r>
        </w:sdtContent>
      </w:sdt>
      <w:r>
        <w:t xml:space="preserve">. </w:t>
      </w:r>
      <w:r w:rsidRPr="00DD72B8">
        <w:t>Ook dit wordt vaak in popcultuur als boeken, films of series gebruikt voor storytelling</w:t>
      </w:r>
      <w:r w:rsidRPr="00DD72B8">
        <w:rPr>
          <w:rFonts w:ascii="Arial" w:hAnsi="Arial" w:cs="Arial"/>
        </w:rPr>
        <w:t>​</w:t>
      </w:r>
      <w:sdt>
        <w:sdtPr>
          <w:rPr>
            <w:rFonts w:ascii="Arial" w:hAnsi="Arial" w:cs="Arial"/>
          </w:rPr>
          <w:id w:val="1324395948"/>
          <w:citation/>
        </w:sdtPr>
        <w:sdtContent>
          <w:r>
            <w:rPr>
              <w:rFonts w:ascii="Arial" w:hAnsi="Arial" w:cs="Arial"/>
            </w:rPr>
            <w:fldChar w:fldCharType="begin"/>
          </w:r>
          <w:r>
            <w:rPr>
              <w:rFonts w:ascii="Arial" w:hAnsi="Arial" w:cs="Arial"/>
            </w:rPr>
            <w:instrText xml:space="preserve"> CITATION Wik24 \l 1043 </w:instrText>
          </w:r>
          <w:r>
            <w:rPr>
              <w:rFonts w:ascii="Arial" w:hAnsi="Arial" w:cs="Arial"/>
            </w:rPr>
            <w:fldChar w:fldCharType="separate"/>
          </w:r>
          <w:r w:rsidR="009C7E22">
            <w:rPr>
              <w:rFonts w:ascii="Arial" w:hAnsi="Arial" w:cs="Arial"/>
              <w:noProof/>
            </w:rPr>
            <w:t xml:space="preserve"> </w:t>
          </w:r>
          <w:r w:rsidR="009C7E22" w:rsidRPr="009C7E22">
            <w:rPr>
              <w:rFonts w:ascii="Arial" w:hAnsi="Arial" w:cs="Arial"/>
              <w:noProof/>
            </w:rPr>
            <w:t>(Wikipedia, 2024)</w:t>
          </w:r>
          <w:r>
            <w:rPr>
              <w:rFonts w:ascii="Arial" w:hAnsi="Arial" w:cs="Arial"/>
            </w:rPr>
            <w:fldChar w:fldCharType="end"/>
          </w:r>
        </w:sdtContent>
      </w:sdt>
      <w:r>
        <w:rPr>
          <w:rFonts w:ascii="Arial" w:hAnsi="Arial" w:cs="Arial"/>
        </w:rPr>
        <w:t>.</w:t>
      </w:r>
    </w:p>
    <w:p w14:paraId="7EA0F4A5" w14:textId="20820FF7" w:rsidR="00DD72B8" w:rsidRDefault="00DD72B8" w:rsidP="00DD72B8">
      <w:r w:rsidRPr="001271BA">
        <w:rPr>
          <w:noProof/>
        </w:rPr>
        <w:drawing>
          <wp:anchor distT="0" distB="0" distL="114300" distR="114300" simplePos="0" relativeHeight="251661334" behindDoc="0" locked="0" layoutInCell="1" allowOverlap="1" wp14:anchorId="1D81A52A" wp14:editId="38AB3AFE">
            <wp:simplePos x="0" y="0"/>
            <wp:positionH relativeFrom="margin">
              <wp:align>left</wp:align>
            </wp:positionH>
            <wp:positionV relativeFrom="paragraph">
              <wp:posOffset>776605</wp:posOffset>
            </wp:positionV>
            <wp:extent cx="5673638" cy="3190810"/>
            <wp:effectExtent l="0" t="0" r="3810" b="0"/>
            <wp:wrapSquare wrapText="bothSides"/>
            <wp:docPr id="614279859" name="Picture 1" descr="A collage of different images of different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9859" name="Picture 1" descr="A collage of different images of different time zo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3638" cy="3190810"/>
                    </a:xfrm>
                    <a:prstGeom prst="rect">
                      <a:avLst/>
                    </a:prstGeom>
                  </pic:spPr>
                </pic:pic>
              </a:graphicData>
            </a:graphic>
            <wp14:sizeRelH relativeFrom="margin">
              <wp14:pctWidth>0</wp14:pctWidth>
            </wp14:sizeRelH>
            <wp14:sizeRelV relativeFrom="margin">
              <wp14:pctHeight>0</wp14:pctHeight>
            </wp14:sizeRelV>
          </wp:anchor>
        </w:drawing>
      </w:r>
      <w:r w:rsidRPr="00DD72B8">
        <w:t>Daarnaast wordt verder in de experience ook met visuele beelden laten zien hoe klimaatverandering effect heeft op de aarde waarbij er ook weer gebruikt word gemaakt van tijdreizen, met eerst het heden en dan de toekomst te laten zien, bijvoorbeeld voor de effecten van ontbossing.  </w:t>
      </w:r>
    </w:p>
    <w:p w14:paraId="0E801256" w14:textId="52F3A40E" w:rsidR="00DD72B8" w:rsidRDefault="00DD72B8" w:rsidP="00DD72B8"/>
    <w:p w14:paraId="67E9899F" w14:textId="77777777" w:rsidR="00DD72B8" w:rsidRDefault="00DD72B8">
      <w:r>
        <w:br w:type="page"/>
      </w:r>
    </w:p>
    <w:p w14:paraId="6119AF83" w14:textId="77777777" w:rsidR="00DD72B8" w:rsidRPr="001271BA" w:rsidRDefault="00DD72B8" w:rsidP="00DD72B8">
      <w:r w:rsidRPr="001271BA">
        <w:lastRenderedPageBreak/>
        <w:t xml:space="preserve">Het belangrijkste thema van de experience is klimaatverandering. In veel </w:t>
      </w:r>
      <w:proofErr w:type="spellStart"/>
      <w:r w:rsidRPr="001271BA">
        <w:t>experiences</w:t>
      </w:r>
      <w:proofErr w:type="spellEnd"/>
      <w:r w:rsidRPr="001271BA">
        <w:t xml:space="preserve"> tegenwoordig zit ook het element van duurzaamheid, maar in veel van die gevallen is het dan een doel. In Revolutie Aarde is klimaatverandering meer dan een doel het is het thema en dus de inhoud gaat over klimaatverandering, in elk hoofdstuk van de experience komt dit terug op verschillende vormen. Er worden vragen beatwoord als: hoe zijn we hier gekomen? Hoe ziet de aarde eruit na zoveel jaren aan vervuilen? </w:t>
      </w:r>
    </w:p>
    <w:p w14:paraId="316F1D44" w14:textId="77777777" w:rsidR="00DD72B8" w:rsidRPr="001271BA" w:rsidRDefault="00DD72B8" w:rsidP="00DD72B8">
      <w:r w:rsidRPr="001271BA">
        <w:t xml:space="preserve">Samen met het thema van tijd, wil de experience nood zo duidelijk mogelijk maken. Doordat ze het element van tijd en klimaatverandering combineren, creëren ze het verhaal en willen ze de doelgroep overtuigen en aanzetten tot actie. </w:t>
      </w:r>
    </w:p>
    <w:p w14:paraId="0EC28A08" w14:textId="77777777" w:rsidR="00DD72B8" w:rsidRDefault="00DD72B8" w:rsidP="00DD72B8">
      <w:r w:rsidRPr="001271BA">
        <w:t xml:space="preserve">Dit onderwerp is vrij weinig te vinden in andere </w:t>
      </w:r>
      <w:proofErr w:type="spellStart"/>
      <w:r w:rsidRPr="001271BA">
        <w:t>expereinces</w:t>
      </w:r>
      <w:proofErr w:type="spellEnd"/>
      <w:r w:rsidRPr="001271BA">
        <w:t xml:space="preserve"> buiten het stellen van duurzame doelen zoals eerder benoemd. Wel is het zo dat andere musea aandacht besteden aan het onderwerp maar niet vaak in combinatie met andere onderwerpen of een verhaal. Wanneer klimaatverandering wordt besproken in films en series gaat dit vaak hand in hand met het </w:t>
      </w:r>
      <w:proofErr w:type="spellStart"/>
      <w:r w:rsidRPr="001271BA">
        <w:t>dystopische</w:t>
      </w:r>
      <w:proofErr w:type="spellEnd"/>
      <w:r w:rsidRPr="001271BA">
        <w:t xml:space="preserve"> scenario. </w:t>
      </w:r>
    </w:p>
    <w:p w14:paraId="7208B265" w14:textId="52B0CBC5" w:rsidR="00DD72B8" w:rsidRPr="001271BA" w:rsidRDefault="00DD72B8" w:rsidP="00DD72B8">
      <w:r w:rsidRPr="001271BA">
        <w:rPr>
          <w:noProof/>
        </w:rPr>
        <w:drawing>
          <wp:inline distT="0" distB="0" distL="0" distR="0" wp14:anchorId="638620CD" wp14:editId="2BA54951">
            <wp:extent cx="5731510" cy="3223895"/>
            <wp:effectExtent l="0" t="0" r="2540" b="0"/>
            <wp:docPr id="6129305" name="Picture 2" descr="A collage of different images of forest fires and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05" name="Picture 2" descr="A collage of different images of forest fires and smok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B7931" w14:textId="77777777" w:rsidR="00DD72B8" w:rsidRPr="001271BA" w:rsidRDefault="00DD72B8" w:rsidP="00DD72B8">
      <w:r w:rsidRPr="001271BA">
        <w:t xml:space="preserve">In ons hoofdstuk willen wij graag de 4 kinderen gebruiken als subcategorieën. Elk personage heeft hun eigen kleur. Hieronder wat de kleuren betekenen: </w:t>
      </w:r>
    </w:p>
    <w:p w14:paraId="7864F5C9" w14:textId="66ADC28B" w:rsidR="00DD72B8" w:rsidRDefault="00DD72B8" w:rsidP="00DD72B8">
      <w:r w:rsidRPr="001271BA">
        <w:rPr>
          <w:highlight w:val="yellow"/>
        </w:rPr>
        <w:t>Geel:</w:t>
      </w:r>
      <w:r w:rsidRPr="001271BA">
        <w:t xml:space="preserve"> Levens lust (de zon), geluk &amp; plezier, zelfvertrouwen, irritatie, angst, overprikkeling</w:t>
      </w:r>
      <w:r>
        <w:t xml:space="preserve"> </w:t>
      </w:r>
      <w:sdt>
        <w:sdtPr>
          <w:id w:val="-1535337006"/>
          <w:citation/>
        </w:sdtPr>
        <w:sdtContent>
          <w:r>
            <w:fldChar w:fldCharType="begin"/>
          </w:r>
          <w:r w:rsidRPr="00DD72B8">
            <w:instrText xml:space="preserve"> CITATION Cla21 \l 1033 </w:instrText>
          </w:r>
          <w:r>
            <w:fldChar w:fldCharType="separate"/>
          </w:r>
          <w:r w:rsidR="009C7E22" w:rsidRPr="009C7E22">
            <w:rPr>
              <w:noProof/>
            </w:rPr>
            <w:t>(Clarq Agency, 2021)</w:t>
          </w:r>
          <w:r>
            <w:fldChar w:fldCharType="end"/>
          </w:r>
        </w:sdtContent>
      </w:sdt>
      <w:r>
        <w:t>.</w:t>
      </w:r>
    </w:p>
    <w:p w14:paraId="54360792" w14:textId="368D0B13" w:rsidR="00DD72B8" w:rsidRDefault="00DD72B8" w:rsidP="00DD72B8">
      <w:r w:rsidRPr="001271BA">
        <w:rPr>
          <w:highlight w:val="cyan"/>
        </w:rPr>
        <w:t>Blauw:</w:t>
      </w:r>
      <w:r>
        <w:t xml:space="preserve"> Logisch beredeneren &amp; intelligentie (analyse), vertrouwen (betrouwbaarheid), stabiliteit &amp; loyaliteit, conservatief, kil &amp; afstandelijk, zakelijk</w:t>
      </w:r>
      <w:sdt>
        <w:sdtPr>
          <w:id w:val="-2006429524"/>
          <w:citation/>
        </w:sdtPr>
        <w:sdtContent>
          <w:r>
            <w:fldChar w:fldCharType="begin"/>
          </w:r>
          <w:r w:rsidRPr="00DD72B8">
            <w:instrText xml:space="preserve"> CITATION Cla21 \l 1033 </w:instrText>
          </w:r>
          <w:r>
            <w:fldChar w:fldCharType="separate"/>
          </w:r>
          <w:r w:rsidR="009C7E22">
            <w:rPr>
              <w:noProof/>
            </w:rPr>
            <w:t xml:space="preserve"> </w:t>
          </w:r>
          <w:r w:rsidR="009C7E22" w:rsidRPr="009C7E22">
            <w:rPr>
              <w:noProof/>
            </w:rPr>
            <w:t>(Clarq Agency, 2021)</w:t>
          </w:r>
          <w:r>
            <w:fldChar w:fldCharType="end"/>
          </w:r>
        </w:sdtContent>
      </w:sdt>
      <w:r>
        <w:t>.</w:t>
      </w:r>
    </w:p>
    <w:p w14:paraId="37CD4714" w14:textId="587501AD" w:rsidR="00DD72B8" w:rsidRDefault="00DD72B8" w:rsidP="00DD72B8">
      <w:r w:rsidRPr="001271BA">
        <w:rPr>
          <w:highlight w:val="red"/>
        </w:rPr>
        <w:t>Rood:</w:t>
      </w:r>
      <w:r>
        <w:t xml:space="preserve"> Warmte (fysiek &amp; emotioneel), opwinding (avontuur), leiderschap (moed), agressief, dominant (controle), provoceren (reacties uitlokken)</w:t>
      </w:r>
      <w:sdt>
        <w:sdtPr>
          <w:id w:val="868957021"/>
          <w:citation/>
        </w:sdtPr>
        <w:sdtContent>
          <w:r>
            <w:fldChar w:fldCharType="begin"/>
          </w:r>
          <w:r w:rsidRPr="00DD72B8">
            <w:instrText xml:space="preserve"> CITATION Cla21 \l 1033 </w:instrText>
          </w:r>
          <w:r>
            <w:fldChar w:fldCharType="separate"/>
          </w:r>
          <w:r w:rsidR="009C7E22">
            <w:rPr>
              <w:noProof/>
            </w:rPr>
            <w:t xml:space="preserve"> </w:t>
          </w:r>
          <w:r w:rsidR="009C7E22" w:rsidRPr="009C7E22">
            <w:rPr>
              <w:noProof/>
            </w:rPr>
            <w:t>(Clarq Agency, 2021)</w:t>
          </w:r>
          <w:r>
            <w:fldChar w:fldCharType="end"/>
          </w:r>
        </w:sdtContent>
      </w:sdt>
      <w:r>
        <w:t>.</w:t>
      </w:r>
    </w:p>
    <w:p w14:paraId="592C9857" w14:textId="1AA29E25" w:rsidR="009C7E22" w:rsidRDefault="00DD72B8" w:rsidP="00DD72B8">
      <w:r w:rsidRPr="001271BA">
        <w:rPr>
          <w:highlight w:val="green"/>
        </w:rPr>
        <w:t>Groen:</w:t>
      </w:r>
      <w:r>
        <w:t xml:space="preserve"> Vernieuwing, levendig (leven en vitaliteit), vruchtbaarheid, verveling, jaloezie, bederf </w:t>
      </w:r>
      <w:sdt>
        <w:sdtPr>
          <w:id w:val="-225916240"/>
          <w:citation/>
        </w:sdtPr>
        <w:sdtContent>
          <w:r>
            <w:fldChar w:fldCharType="begin"/>
          </w:r>
          <w:r w:rsidRPr="00DD72B8">
            <w:instrText xml:space="preserve"> CITATION Cla21 \l 1033 </w:instrText>
          </w:r>
          <w:r>
            <w:fldChar w:fldCharType="separate"/>
          </w:r>
          <w:r w:rsidR="009C7E22" w:rsidRPr="009C7E22">
            <w:rPr>
              <w:noProof/>
            </w:rPr>
            <w:t>(Clarq Agency, 2021)</w:t>
          </w:r>
          <w:r>
            <w:fldChar w:fldCharType="end"/>
          </w:r>
        </w:sdtContent>
      </w:sdt>
      <w:r>
        <w:t>.</w:t>
      </w:r>
    </w:p>
    <w:p w14:paraId="13C697CA" w14:textId="77777777" w:rsidR="009C7E22" w:rsidRDefault="009C7E22">
      <w:r>
        <w:br w:type="page"/>
      </w:r>
    </w:p>
    <w:p w14:paraId="4B1F0B75" w14:textId="38DDD09E" w:rsidR="00DD72B8" w:rsidRDefault="009C7E22" w:rsidP="009C7E22">
      <w:pPr>
        <w:pStyle w:val="Kop1"/>
      </w:pPr>
      <w:bookmarkStart w:id="42" w:name="_Toc185604417"/>
      <w:r>
        <w:lastRenderedPageBreak/>
        <w:t>Storytelling</w:t>
      </w:r>
      <w:bookmarkEnd w:id="42"/>
    </w:p>
    <w:p w14:paraId="0D7C8D23" w14:textId="77777777" w:rsidR="009C7E22" w:rsidRPr="009C7E22" w:rsidRDefault="009C7E22" w:rsidP="009C7E22">
      <w:pPr>
        <w:spacing w:after="0"/>
      </w:pPr>
      <w:r w:rsidRPr="009C7E22">
        <w:t>We hebben gekeken naar het verhaal en het verhaal wordt bij de ruimte voor ons al afgerond. Als we kijken naar het 5 step model, dan zitten wij op het einde van dit model.  </w:t>
      </w:r>
    </w:p>
    <w:p w14:paraId="7E3F1F59" w14:textId="77777777" w:rsidR="009C7E22" w:rsidRPr="009C7E22" w:rsidRDefault="009C7E22" w:rsidP="009C7E22">
      <w:pPr>
        <w:spacing w:after="0"/>
      </w:pPr>
      <w:r w:rsidRPr="009C7E22">
        <w:t xml:space="preserve">We hebben </w:t>
      </w:r>
      <w:proofErr w:type="spellStart"/>
      <w:r w:rsidRPr="009C7E22">
        <w:t>persona’s</w:t>
      </w:r>
      <w:proofErr w:type="spellEnd"/>
      <w:r w:rsidRPr="009C7E22">
        <w:t xml:space="preserve"> gebruikt van de experience. Deze hebben we vervolgens toegepast in ons concept. We hebben onze stellingen gebaseerd op de interesses van de </w:t>
      </w:r>
      <w:proofErr w:type="spellStart"/>
      <w:r w:rsidRPr="009C7E22">
        <w:t>persona’s</w:t>
      </w:r>
      <w:proofErr w:type="spellEnd"/>
      <w:r w:rsidRPr="009C7E22">
        <w:t>. </w:t>
      </w:r>
    </w:p>
    <w:p w14:paraId="56A29CE8" w14:textId="77777777" w:rsidR="009C7E22" w:rsidRPr="009C7E22" w:rsidRDefault="009C7E22" w:rsidP="009C7E22">
      <w:pPr>
        <w:spacing w:after="0"/>
      </w:pPr>
      <w:r w:rsidRPr="009C7E22">
        <w:t>We hebben kunnen concluderen dat mensen in de positieve emotie zitten na dat zij het spoken wordt hebben gehoord en zij naar de gang toe lopen. Wij hebben besloten om deze emotie vast te houden en te versterken met het behulp van positieve stimulansen.  </w:t>
      </w:r>
    </w:p>
    <w:p w14:paraId="376A489F" w14:textId="77777777" w:rsidR="009C7E22" w:rsidRPr="009C7E22" w:rsidRDefault="009C7E22" w:rsidP="009C7E22">
      <w:pPr>
        <w:spacing w:after="0"/>
      </w:pPr>
      <w:r w:rsidRPr="009C7E22">
        <w:t xml:space="preserve">Om de link naar het verhaal, te versterken hebben we gebruik gemaakt van de </w:t>
      </w:r>
      <w:proofErr w:type="spellStart"/>
      <w:r w:rsidRPr="009C7E22">
        <w:t>persona’s</w:t>
      </w:r>
      <w:proofErr w:type="spellEnd"/>
      <w:r w:rsidRPr="009C7E22">
        <w:t>.  </w:t>
      </w:r>
    </w:p>
    <w:p w14:paraId="0370DB86" w14:textId="77777777" w:rsidR="009C7E22" w:rsidRPr="009C7E22" w:rsidRDefault="009C7E22" w:rsidP="009C7E22">
      <w:pPr>
        <w:spacing w:after="0"/>
      </w:pPr>
      <w:r w:rsidRPr="009C7E22">
        <w:t>We maken gebruik van impliciet en expliciete Storytelling. Impliciet= thematisering. Je kan van tevoren zien welk thema een persona heeft aan de hand van de vormgeving, Expliciet= de directe stellingen, de cijfers en introductie van de kinderen. </w:t>
      </w:r>
    </w:p>
    <w:p w14:paraId="1BA25C67" w14:textId="77777777" w:rsidR="009C7E22" w:rsidRPr="009C7E22" w:rsidRDefault="009C7E22" w:rsidP="009C7E22">
      <w:pPr>
        <w:spacing w:after="0"/>
      </w:pPr>
      <w:r w:rsidRPr="009C7E22">
        <w:t>Transmedia Storytelling </w:t>
      </w:r>
    </w:p>
    <w:p w14:paraId="3EBFA227" w14:textId="77777777" w:rsidR="009C7E22" w:rsidRPr="009C7E22" w:rsidRDefault="009C7E22" w:rsidP="009C7E22">
      <w:pPr>
        <w:numPr>
          <w:ilvl w:val="0"/>
          <w:numId w:val="44"/>
        </w:numPr>
        <w:spacing w:after="0"/>
      </w:pPr>
      <w:r w:rsidRPr="009C7E22">
        <w:t>Karakters  </w:t>
      </w:r>
    </w:p>
    <w:p w14:paraId="58BC77A0" w14:textId="77777777" w:rsidR="009C7E22" w:rsidRPr="009C7E22" w:rsidRDefault="009C7E22" w:rsidP="009C7E22">
      <w:pPr>
        <w:numPr>
          <w:ilvl w:val="0"/>
          <w:numId w:val="45"/>
        </w:numPr>
        <w:spacing w:after="0"/>
      </w:pPr>
      <w:r w:rsidRPr="009C7E22">
        <w:t>Aankleding  </w:t>
      </w:r>
    </w:p>
    <w:p w14:paraId="51461D93" w14:textId="77777777" w:rsidR="009C7E22" w:rsidRPr="009C7E22" w:rsidRDefault="009C7E22" w:rsidP="009C7E22">
      <w:pPr>
        <w:numPr>
          <w:ilvl w:val="0"/>
          <w:numId w:val="46"/>
        </w:numPr>
        <w:spacing w:after="0"/>
      </w:pPr>
      <w:r w:rsidRPr="009C7E22">
        <w:t>Het pakketje/aandenken dat we mee willen geven.  </w:t>
      </w:r>
    </w:p>
    <w:p w14:paraId="09E97230" w14:textId="77777777" w:rsidR="009C7E22" w:rsidRPr="009C7E22" w:rsidRDefault="009C7E22" w:rsidP="009C7E22">
      <w:pPr>
        <w:spacing w:after="0"/>
      </w:pPr>
      <w:r w:rsidRPr="009C7E22">
        <w:t> </w:t>
      </w:r>
    </w:p>
    <w:p w14:paraId="5BCE507C" w14:textId="77777777" w:rsidR="009C7E22" w:rsidRPr="009C7E22" w:rsidRDefault="009C7E22" w:rsidP="009C7E22">
      <w:pPr>
        <w:spacing w:after="0"/>
      </w:pPr>
      <w:r w:rsidRPr="009C7E22">
        <w:t xml:space="preserve">Als we kijken naar het model </w:t>
      </w:r>
      <w:proofErr w:type="spellStart"/>
      <w:r w:rsidRPr="009C7E22">
        <w:t>producting</w:t>
      </w:r>
      <w:proofErr w:type="spellEnd"/>
      <w:r w:rsidRPr="009C7E22">
        <w:t xml:space="preserve"> transmedia Storytelling, dan zitten wij in de categorie deel en </w:t>
      </w:r>
      <w:proofErr w:type="spellStart"/>
      <w:r w:rsidRPr="009C7E22">
        <w:t>reach</w:t>
      </w:r>
      <w:proofErr w:type="spellEnd"/>
      <w:r w:rsidRPr="009C7E22">
        <w:t xml:space="preserve">. </w:t>
      </w:r>
      <w:proofErr w:type="spellStart"/>
      <w:r w:rsidRPr="009C7E22">
        <w:t>Deep</w:t>
      </w:r>
      <w:proofErr w:type="spellEnd"/>
      <w:r w:rsidRPr="009C7E22">
        <w:t xml:space="preserve">= inspelen op de interesses Reach= wij zetten de </w:t>
      </w:r>
      <w:proofErr w:type="spellStart"/>
      <w:r w:rsidRPr="009C7E22">
        <w:t>persona’s</w:t>
      </w:r>
      <w:proofErr w:type="spellEnd"/>
      <w:r w:rsidRPr="009C7E22">
        <w:t xml:space="preserve"> in om het verhaal te vertellen. </w:t>
      </w:r>
    </w:p>
    <w:p w14:paraId="14F295F7" w14:textId="77777777" w:rsidR="009C7E22" w:rsidRPr="009C7E22" w:rsidRDefault="009C7E22" w:rsidP="009C7E22">
      <w:pPr>
        <w:spacing w:after="0"/>
      </w:pPr>
      <w:r w:rsidRPr="009C7E22">
        <w:t> </w:t>
      </w:r>
    </w:p>
    <w:p w14:paraId="396FF44E" w14:textId="77777777" w:rsidR="009C7E22" w:rsidRPr="009C7E22" w:rsidRDefault="009C7E22" w:rsidP="009C7E22">
      <w:pPr>
        <w:spacing w:after="0"/>
      </w:pPr>
      <w:r w:rsidRPr="009C7E22">
        <w:t>Om het narratieve terug te laten komen maken we gebruik van de futuristische look die de kinderen ook in hun kleding hebben. Deze komen terug in kleine elementen.  </w:t>
      </w:r>
    </w:p>
    <w:p w14:paraId="792672F9" w14:textId="77777777" w:rsidR="009C7E22" w:rsidRPr="009C7E22" w:rsidRDefault="009C7E22" w:rsidP="009C7E22"/>
    <w:p w14:paraId="7E66A762" w14:textId="3CBCEF6A" w:rsidR="004646E7" w:rsidRPr="00427E98" w:rsidRDefault="004646E7" w:rsidP="00DD72B8">
      <w:r w:rsidRPr="00427E98">
        <w:br w:type="page"/>
      </w:r>
    </w:p>
    <w:bookmarkStart w:id="43" w:name="_Toc185604418" w:displacedByCustomXml="next"/>
    <w:sdt>
      <w:sdtPr>
        <w:rPr>
          <w:rFonts w:asciiTheme="minorHAnsi" w:eastAsiaTheme="minorEastAsia" w:hAnsiTheme="minorHAnsi" w:cstheme="minorBidi"/>
          <w:color w:val="auto"/>
          <w:sz w:val="22"/>
          <w:szCs w:val="22"/>
        </w:rPr>
        <w:id w:val="-1705789572"/>
        <w:docPartObj>
          <w:docPartGallery w:val="Bibliographies"/>
          <w:docPartUnique/>
        </w:docPartObj>
      </w:sdtPr>
      <w:sdtContent>
        <w:p w14:paraId="3FA506EB" w14:textId="469E9794" w:rsidR="004646E7" w:rsidRPr="00E02F7C" w:rsidRDefault="004646E7">
          <w:pPr>
            <w:pStyle w:val="Kop1"/>
          </w:pPr>
          <w:r w:rsidRPr="00E02F7C">
            <w:t>Bibliografie</w:t>
          </w:r>
          <w:bookmarkEnd w:id="43"/>
        </w:p>
        <w:sdt>
          <w:sdtPr>
            <w:id w:val="111145805"/>
            <w:bibliography/>
          </w:sdtPr>
          <w:sdtContent>
            <w:p w14:paraId="6378B765" w14:textId="77777777" w:rsidR="009C7E22" w:rsidRDefault="004646E7" w:rsidP="009C7E22">
              <w:pPr>
                <w:pStyle w:val="Bibliografie"/>
                <w:ind w:left="720" w:hanging="720"/>
                <w:rPr>
                  <w:noProof/>
                  <w:kern w:val="0"/>
                  <w:sz w:val="24"/>
                  <w:szCs w:val="24"/>
                  <w:lang w:val="en-GB"/>
                  <w14:ligatures w14:val="none"/>
                </w:rPr>
              </w:pPr>
              <w:r>
                <w:fldChar w:fldCharType="begin"/>
              </w:r>
              <w:r w:rsidRPr="00E02F7C">
                <w:instrText>BIBLIOGRAPHY</w:instrText>
              </w:r>
              <w:r>
                <w:fldChar w:fldCharType="separate"/>
              </w:r>
              <w:r w:rsidR="009C7E22" w:rsidRPr="00E02F7C">
                <w:rPr>
                  <w:noProof/>
                </w:rPr>
                <w:t xml:space="preserve">Clarq Agency. (2021, juli 21). </w:t>
              </w:r>
              <w:r w:rsidR="009C7E22">
                <w:rPr>
                  <w:i/>
                  <w:iCs/>
                  <w:noProof/>
                  <w:lang w:val="en-GB"/>
                </w:rPr>
                <w:t>Kleurentheorie</w:t>
              </w:r>
              <w:r w:rsidR="009C7E22">
                <w:rPr>
                  <w:noProof/>
                  <w:lang w:val="en-GB"/>
                </w:rPr>
                <w:t>. Retrieved from Clarq: https://clarq.nl/inzicht/kleurenpsychologie/</w:t>
              </w:r>
            </w:p>
            <w:p w14:paraId="29208492" w14:textId="77777777" w:rsidR="009C7E22" w:rsidRDefault="009C7E22" w:rsidP="009C7E22">
              <w:pPr>
                <w:pStyle w:val="Bibliografie"/>
                <w:ind w:left="720" w:hanging="720"/>
                <w:rPr>
                  <w:noProof/>
                  <w:lang w:val="en-GB"/>
                </w:rPr>
              </w:pPr>
              <w:r>
                <w:rPr>
                  <w:noProof/>
                  <w:lang w:val="en-GB"/>
                </w:rPr>
                <w:t xml:space="preserve">Crowder, M. (2024, januari 2). </w:t>
              </w:r>
              <w:r>
                <w:rPr>
                  <w:i/>
                  <w:iCs/>
                  <w:noProof/>
                  <w:lang w:val="en-GB"/>
                </w:rPr>
                <w:t>Latest Trends in Virtual Tours for Museums: A 2024 Perspective</w:t>
              </w:r>
              <w:r>
                <w:rPr>
                  <w:noProof/>
                  <w:lang w:val="en-GB"/>
                </w:rPr>
                <w:t>. Retrieved from immersaf.com: https://immersaf.com/latest-trends-in-virtual-tours-for-museums-a-2024-perspective/</w:t>
              </w:r>
            </w:p>
            <w:p w14:paraId="5F8A9793" w14:textId="77777777" w:rsidR="009C7E22" w:rsidRPr="009C7E22" w:rsidRDefault="009C7E22" w:rsidP="009C7E22">
              <w:pPr>
                <w:pStyle w:val="Bibliografie"/>
                <w:ind w:left="720" w:hanging="720"/>
                <w:rPr>
                  <w:noProof/>
                </w:rPr>
              </w:pPr>
              <w:r w:rsidRPr="009C7E22">
                <w:rPr>
                  <w:i/>
                  <w:iCs/>
                  <w:noProof/>
                </w:rPr>
                <w:t>De 11 ontwikkelingsfases van je kind</w:t>
              </w:r>
              <w:r w:rsidRPr="009C7E22">
                <w:rPr>
                  <w:noProof/>
                </w:rPr>
                <w:t>. (n.d.). Retrieved from Ouders van nu: https://www.oudersvannu.nl/kind/de-11-ontwikkelingsfases-van-je-kind~a67eb44d?referrer=https%3A%2F%2Fwww.google.com%2F</w:t>
              </w:r>
            </w:p>
            <w:p w14:paraId="62E5C7A1" w14:textId="77777777" w:rsidR="009C7E22" w:rsidRPr="009C7E22" w:rsidRDefault="009C7E22" w:rsidP="009C7E22">
              <w:pPr>
                <w:pStyle w:val="Bibliografie"/>
                <w:ind w:left="720" w:hanging="720"/>
                <w:rPr>
                  <w:noProof/>
                </w:rPr>
              </w:pPr>
              <w:r w:rsidRPr="009C7E22">
                <w:rPr>
                  <w:noProof/>
                </w:rPr>
                <w:t xml:space="preserve">De mijnstreek. (2024). </w:t>
              </w:r>
              <w:r w:rsidRPr="009C7E22">
                <w:rPr>
                  <w:i/>
                  <w:iCs/>
                  <w:noProof/>
                </w:rPr>
                <w:t>Mijnbouw</w:t>
              </w:r>
              <w:r w:rsidRPr="009C7E22">
                <w:rPr>
                  <w:noProof/>
                </w:rPr>
                <w:t>. Retrieved from De mijnstreek: https://www.demijnstreek.net/mijnbouw/</w:t>
              </w:r>
            </w:p>
            <w:p w14:paraId="2428548A" w14:textId="77777777" w:rsidR="009C7E22" w:rsidRDefault="009C7E22" w:rsidP="009C7E22">
              <w:pPr>
                <w:pStyle w:val="Bibliografie"/>
                <w:ind w:left="720" w:hanging="720"/>
                <w:rPr>
                  <w:noProof/>
                  <w:lang w:val="en-GB"/>
                </w:rPr>
              </w:pPr>
              <w:r w:rsidRPr="009C7E22">
                <w:rPr>
                  <w:i/>
                  <w:iCs/>
                  <w:noProof/>
                </w:rPr>
                <w:t>De psychologische ontwikkeling van kinderen van 6 tot en met 9 jaar</w:t>
              </w:r>
              <w:r w:rsidRPr="009C7E22">
                <w:rPr>
                  <w:noProof/>
                </w:rPr>
                <w:t xml:space="preserve">. </w:t>
              </w:r>
              <w:r>
                <w:rPr>
                  <w:noProof/>
                  <w:lang w:val="en-GB"/>
                </w:rPr>
                <w:t>(n.d.). Retrieved from Trots: https://trots.me/?p=3983</w:t>
              </w:r>
            </w:p>
            <w:p w14:paraId="3A3FFEEF" w14:textId="77777777" w:rsidR="009C7E22" w:rsidRDefault="009C7E22" w:rsidP="009C7E22">
              <w:pPr>
                <w:pStyle w:val="Bibliografie"/>
                <w:ind w:left="720" w:hanging="720"/>
                <w:rPr>
                  <w:noProof/>
                  <w:lang w:val="en-GB"/>
                </w:rPr>
              </w:pPr>
              <w:r>
                <w:rPr>
                  <w:noProof/>
                  <w:lang w:val="en-GB"/>
                </w:rPr>
                <w:t xml:space="preserve">Discovery Museum. (2023). </w:t>
              </w:r>
              <w:r>
                <w:rPr>
                  <w:i/>
                  <w:iCs/>
                  <w:noProof/>
                  <w:lang w:val="en-GB"/>
                </w:rPr>
                <w:t>Jaarverslag 2023.</w:t>
              </w:r>
              <w:r>
                <w:rPr>
                  <w:noProof/>
                  <w:lang w:val="en-GB"/>
                </w:rPr>
                <w:t xml:space="preserve"> Kerkrade: Discovery Museum. Retrieved from https://www.discoverymuseum.nl/wp-content/uploads/2021/03/DM_jaarverslag-cijfers-verkort-2023.pdf</w:t>
              </w:r>
            </w:p>
            <w:p w14:paraId="4423F7A2" w14:textId="77777777" w:rsidR="009C7E22" w:rsidRDefault="009C7E22" w:rsidP="009C7E22">
              <w:pPr>
                <w:pStyle w:val="Bibliografie"/>
                <w:ind w:left="720" w:hanging="720"/>
                <w:rPr>
                  <w:noProof/>
                  <w:lang w:val="en-GB"/>
                </w:rPr>
              </w:pPr>
              <w:r>
                <w:rPr>
                  <w:noProof/>
                  <w:lang w:val="en-GB"/>
                </w:rPr>
                <w:t xml:space="preserve">Discovery museum. (z.d.). </w:t>
              </w:r>
              <w:r>
                <w:rPr>
                  <w:i/>
                  <w:iCs/>
                  <w:noProof/>
                  <w:lang w:val="en-GB"/>
                </w:rPr>
                <w:t>Historie</w:t>
              </w:r>
              <w:r>
                <w:rPr>
                  <w:noProof/>
                  <w:lang w:val="en-GB"/>
                </w:rPr>
                <w:t xml:space="preserve">. Retrieved from Discovery museum: https://www.discoverymuseum.nl/over-discovery-museum/historie/ </w:t>
              </w:r>
            </w:p>
            <w:p w14:paraId="32DFCF67" w14:textId="77777777" w:rsidR="009C7E22" w:rsidRDefault="009C7E22" w:rsidP="009C7E22">
              <w:pPr>
                <w:pStyle w:val="Bibliografie"/>
                <w:ind w:left="720" w:hanging="720"/>
                <w:rPr>
                  <w:noProof/>
                  <w:lang w:val="en-GB"/>
                </w:rPr>
              </w:pPr>
              <w:r>
                <w:rPr>
                  <w:noProof/>
                  <w:lang w:val="en-GB"/>
                </w:rPr>
                <w:t xml:space="preserve">Discovery museum. (z.d.). </w:t>
              </w:r>
              <w:r>
                <w:rPr>
                  <w:i/>
                  <w:iCs/>
                  <w:noProof/>
                  <w:lang w:val="en-GB"/>
                </w:rPr>
                <w:t>Organisatie</w:t>
              </w:r>
              <w:r>
                <w:rPr>
                  <w:noProof/>
                  <w:lang w:val="en-GB"/>
                </w:rPr>
                <w:t>. Retrieved from discoverymuseum.nl: https://www.discoverymuseum.nl/over-discovery-museum/organisatie/</w:t>
              </w:r>
            </w:p>
            <w:p w14:paraId="4F247C2E" w14:textId="77777777" w:rsidR="009C7E22" w:rsidRDefault="009C7E22" w:rsidP="009C7E22">
              <w:pPr>
                <w:pStyle w:val="Bibliografie"/>
                <w:ind w:left="720" w:hanging="720"/>
                <w:rPr>
                  <w:noProof/>
                  <w:lang w:val="en-GB"/>
                </w:rPr>
              </w:pPr>
              <w:r>
                <w:rPr>
                  <w:noProof/>
                  <w:lang w:val="en-GB"/>
                </w:rPr>
                <w:t xml:space="preserve">EEA. (2024). </w:t>
              </w:r>
              <w:r>
                <w:rPr>
                  <w:i/>
                  <w:iCs/>
                  <w:noProof/>
                  <w:lang w:val="en-GB"/>
                </w:rPr>
                <w:t>Waste management</w:t>
              </w:r>
              <w:r>
                <w:rPr>
                  <w:noProof/>
                  <w:lang w:val="en-GB"/>
                </w:rPr>
                <w:t>. Retrieved from EEA europa: https://www.eea.europa.eu/publications/zero-pollution/production-consumption/waste-management</w:t>
              </w:r>
            </w:p>
            <w:p w14:paraId="45BCE1C7" w14:textId="77777777" w:rsidR="009C7E22" w:rsidRDefault="009C7E22" w:rsidP="009C7E22">
              <w:pPr>
                <w:pStyle w:val="Bibliografie"/>
                <w:ind w:left="720" w:hanging="720"/>
                <w:rPr>
                  <w:noProof/>
                  <w:lang w:val="en-GB"/>
                </w:rPr>
              </w:pPr>
              <w:r>
                <w:rPr>
                  <w:noProof/>
                  <w:lang w:val="en-GB"/>
                </w:rPr>
                <w:t xml:space="preserve">Future Tales. (2024, januari 31). </w:t>
              </w:r>
              <w:r>
                <w:rPr>
                  <w:i/>
                  <w:iCs/>
                  <w:noProof/>
                  <w:lang w:val="en-GB"/>
                </w:rPr>
                <w:t>6 Trends for Future Of Museum</w:t>
              </w:r>
              <w:r>
                <w:rPr>
                  <w:noProof/>
                  <w:lang w:val="en-GB"/>
                </w:rPr>
                <w:t>. Retrieved from futuretaleslab.com: https://www.futuretaleslab.com/articles/futureofmuseum</w:t>
              </w:r>
            </w:p>
            <w:p w14:paraId="7A2E6CCD" w14:textId="77777777" w:rsidR="009C7E22" w:rsidRDefault="009C7E22" w:rsidP="009C7E22">
              <w:pPr>
                <w:pStyle w:val="Bibliografie"/>
                <w:ind w:left="720" w:hanging="720"/>
                <w:rPr>
                  <w:noProof/>
                  <w:lang w:val="en-GB"/>
                </w:rPr>
              </w:pPr>
              <w:r>
                <w:rPr>
                  <w:noProof/>
                  <w:lang w:val="en-GB"/>
                </w:rPr>
                <w:t xml:space="preserve">IPCC. (2023). </w:t>
              </w:r>
              <w:r>
                <w:rPr>
                  <w:i/>
                  <w:iCs/>
                  <w:noProof/>
                  <w:lang w:val="en-GB"/>
                </w:rPr>
                <w:t>Demand, services and social aspects of mitigation.</w:t>
              </w:r>
              <w:r>
                <w:rPr>
                  <w:noProof/>
                  <w:lang w:val="en-GB"/>
                </w:rPr>
                <w:t xml:space="preserve"> IPCC.</w:t>
              </w:r>
            </w:p>
            <w:p w14:paraId="6210E8AF" w14:textId="77777777" w:rsidR="009C7E22" w:rsidRDefault="009C7E22" w:rsidP="009C7E22">
              <w:pPr>
                <w:pStyle w:val="Bibliografie"/>
                <w:ind w:left="720" w:hanging="720"/>
                <w:rPr>
                  <w:noProof/>
                  <w:lang w:val="en-GB"/>
                </w:rPr>
              </w:pPr>
              <w:r>
                <w:rPr>
                  <w:noProof/>
                  <w:lang w:val="en-GB"/>
                </w:rPr>
                <w:t xml:space="preserve">IPCC. (2023). </w:t>
              </w:r>
              <w:r>
                <w:rPr>
                  <w:i/>
                  <w:iCs/>
                  <w:noProof/>
                  <w:lang w:val="en-GB"/>
                </w:rPr>
                <w:t>Transport.</w:t>
              </w:r>
              <w:r>
                <w:rPr>
                  <w:noProof/>
                  <w:lang w:val="en-GB"/>
                </w:rPr>
                <w:t xml:space="preserve"> IPCC. Retrieved from https://www.ipcc.ch/report/ar6/wg3/chapter/chapter-10/</w:t>
              </w:r>
            </w:p>
            <w:p w14:paraId="3DBB7749" w14:textId="77777777" w:rsidR="009C7E22" w:rsidRPr="009C7E22" w:rsidRDefault="009C7E22" w:rsidP="009C7E22">
              <w:pPr>
                <w:pStyle w:val="Bibliografie"/>
                <w:ind w:left="720" w:hanging="720"/>
                <w:rPr>
                  <w:noProof/>
                </w:rPr>
              </w:pPr>
              <w:r w:rsidRPr="009C7E22">
                <w:rPr>
                  <w:noProof/>
                </w:rPr>
                <w:t xml:space="preserve">Isaac. (n.d.). </w:t>
              </w:r>
              <w:r w:rsidRPr="009C7E22">
                <w:rPr>
                  <w:i/>
                  <w:iCs/>
                  <w:noProof/>
                </w:rPr>
                <w:t>Arduino Nano: alles wat je moet weten over dit ontwikkelbord</w:t>
              </w:r>
              <w:r w:rsidRPr="009C7E22">
                <w:rPr>
                  <w:noProof/>
                </w:rPr>
                <w:t>. Retrieved from https://nl.hwlibre.com/arduino-nano/</w:t>
              </w:r>
            </w:p>
            <w:p w14:paraId="5BDC1312" w14:textId="77777777" w:rsidR="009C7E22" w:rsidRDefault="009C7E22" w:rsidP="009C7E22">
              <w:pPr>
                <w:pStyle w:val="Bibliografie"/>
                <w:ind w:left="720" w:hanging="720"/>
                <w:rPr>
                  <w:noProof/>
                  <w:lang w:val="en-GB"/>
                </w:rPr>
              </w:pPr>
              <w:r w:rsidRPr="009C7E22">
                <w:rPr>
                  <w:i/>
                  <w:iCs/>
                  <w:noProof/>
                </w:rPr>
                <w:t>Kind 6-12 jaar | De algemene ontwikkeling</w:t>
              </w:r>
              <w:r w:rsidRPr="009C7E22">
                <w:rPr>
                  <w:noProof/>
                </w:rPr>
                <w:t xml:space="preserve">. </w:t>
              </w:r>
              <w:r>
                <w:rPr>
                  <w:noProof/>
                  <w:lang w:val="en-GB"/>
                </w:rPr>
                <w:t>(n.d.). Retrieved from NJI: https://www.nji.nl/ontwikkeling/de-ontwikkeling-van-je-kind-tussen-de-6-en-10-jaar</w:t>
              </w:r>
            </w:p>
            <w:p w14:paraId="24D4746E" w14:textId="77777777" w:rsidR="009C7E22" w:rsidRPr="009C7E22" w:rsidRDefault="009C7E22" w:rsidP="009C7E22">
              <w:pPr>
                <w:pStyle w:val="Bibliografie"/>
                <w:ind w:left="720" w:hanging="720"/>
                <w:rPr>
                  <w:noProof/>
                </w:rPr>
              </w:pPr>
              <w:r w:rsidRPr="009C7E22">
                <w:rPr>
                  <w:noProof/>
                </w:rPr>
                <w:t xml:space="preserve">Klimaat.be. (n.d.). </w:t>
              </w:r>
              <w:r w:rsidRPr="009C7E22">
                <w:rPr>
                  <w:i/>
                  <w:iCs/>
                  <w:noProof/>
                </w:rPr>
                <w:t>Klimaat.be/klimaatverandering</w:t>
              </w:r>
              <w:r w:rsidRPr="009C7E22">
                <w:rPr>
                  <w:noProof/>
                </w:rPr>
                <w:t>. Retrieved from De verschillende broeikasgassen: https://klimaat.be/klimaatverandering/oorzaken/broeikasgassen</w:t>
              </w:r>
            </w:p>
            <w:p w14:paraId="0583601A" w14:textId="77777777" w:rsidR="009C7E22" w:rsidRDefault="009C7E22" w:rsidP="009C7E22">
              <w:pPr>
                <w:pStyle w:val="Bibliografie"/>
                <w:ind w:left="720" w:hanging="720"/>
                <w:rPr>
                  <w:noProof/>
                  <w:lang w:val="en-GB"/>
                </w:rPr>
              </w:pPr>
              <w:r>
                <w:rPr>
                  <w:noProof/>
                  <w:lang w:val="en-GB"/>
                </w:rPr>
                <w:t xml:space="preserve">Merritt, E. (2024, Januari 24). </w:t>
              </w:r>
              <w:r>
                <w:rPr>
                  <w:i/>
                  <w:iCs/>
                  <w:noProof/>
                  <w:lang w:val="en-GB"/>
                </w:rPr>
                <w:t>Racing into the Future with TrendsWatch 2024</w:t>
              </w:r>
              <w:r>
                <w:rPr>
                  <w:noProof/>
                  <w:lang w:val="en-GB"/>
                </w:rPr>
                <w:t>. Retrieved from aam-us.org: https://www.aam-us.org/2024/01/24/racing-into-the-future-with-trendswatch-2024/</w:t>
              </w:r>
            </w:p>
            <w:p w14:paraId="1C0A8B81" w14:textId="77777777" w:rsidR="009C7E22" w:rsidRPr="009C7E22" w:rsidRDefault="009C7E22" w:rsidP="009C7E22">
              <w:pPr>
                <w:pStyle w:val="Bibliografie"/>
                <w:ind w:left="720" w:hanging="720"/>
                <w:rPr>
                  <w:noProof/>
                  <w:lang w:val="en-GB"/>
                </w:rPr>
              </w:pPr>
              <w:r>
                <w:rPr>
                  <w:noProof/>
                </w:rPr>
                <w:t xml:space="preserve">Mulder, M. (2019). </w:t>
              </w:r>
              <w:r>
                <w:rPr>
                  <w:i/>
                  <w:iCs/>
                  <w:noProof/>
                </w:rPr>
                <w:t>Lesiure! Indeling in de vrije tijd.</w:t>
              </w:r>
              <w:r>
                <w:rPr>
                  <w:noProof/>
                </w:rPr>
                <w:t xml:space="preserve"> </w:t>
              </w:r>
              <w:r w:rsidRPr="009C7E22">
                <w:rPr>
                  <w:noProof/>
                  <w:lang w:val="en-GB"/>
                </w:rPr>
                <w:t>Bussum: Uitgeverij Couthino.</w:t>
              </w:r>
            </w:p>
            <w:p w14:paraId="5B96A755" w14:textId="77777777" w:rsidR="009C7E22" w:rsidRDefault="009C7E22" w:rsidP="009C7E22">
              <w:pPr>
                <w:pStyle w:val="Bibliografie"/>
                <w:ind w:left="720" w:hanging="720"/>
                <w:rPr>
                  <w:noProof/>
                  <w:lang w:val="en-GB"/>
                </w:rPr>
              </w:pPr>
              <w:r>
                <w:rPr>
                  <w:noProof/>
                  <w:lang w:val="en-GB"/>
                </w:rPr>
                <w:lastRenderedPageBreak/>
                <w:t xml:space="preserve">Museon-Omniversum. (z.d.). </w:t>
              </w:r>
              <w:r>
                <w:rPr>
                  <w:i/>
                  <w:iCs/>
                  <w:noProof/>
                  <w:lang w:val="en-GB"/>
                </w:rPr>
                <w:t>One planet expo</w:t>
              </w:r>
              <w:r>
                <w:rPr>
                  <w:noProof/>
                  <w:lang w:val="en-GB"/>
                </w:rPr>
                <w:t>. Retrieved from www.museon-omniversum.nl: https://www.museon-omniversum.nl/tentoonstelling/one-planet-expo</w:t>
              </w:r>
            </w:p>
            <w:p w14:paraId="3D9E4F0E" w14:textId="77777777" w:rsidR="009C7E22" w:rsidRDefault="009C7E22" w:rsidP="009C7E22">
              <w:pPr>
                <w:pStyle w:val="Bibliografie"/>
                <w:ind w:left="720" w:hanging="720"/>
                <w:rPr>
                  <w:noProof/>
                  <w:lang w:val="en-GB"/>
                </w:rPr>
              </w:pPr>
              <w:r w:rsidRPr="009C7E22">
                <w:rPr>
                  <w:noProof/>
                </w:rPr>
                <w:t xml:space="preserve">Nausicaa. (n.d.). </w:t>
              </w:r>
              <w:r w:rsidRPr="009C7E22">
                <w:rPr>
                  <w:i/>
                  <w:iCs/>
                  <w:noProof/>
                </w:rPr>
                <w:t>Eutrofiëring, een vorm van waterverontreiniging?</w:t>
              </w:r>
              <w:r w:rsidRPr="009C7E22">
                <w:rPr>
                  <w:noProof/>
                </w:rPr>
                <w:t xml:space="preserve"> </w:t>
              </w:r>
              <w:r>
                <w:rPr>
                  <w:noProof/>
                  <w:lang w:val="en-GB"/>
                </w:rPr>
                <w:t>Retrieved from Nausicaa: https://www.nausicaa.fr/nl/het-oceaanmagazine/eutrofiering-een-vorm-van-waterverontreiniging#:~:text=Eutrofi%C3%ABring%20is%20een%20gevolg%20van%20overmatige%20bemesting.%20Voedingsstoffen,doordringt%20en%20verstoren%20de%20groei%20van%20andere%20plantens</w:t>
              </w:r>
            </w:p>
            <w:p w14:paraId="7D4BAA7E" w14:textId="77777777" w:rsidR="009C7E22" w:rsidRDefault="009C7E22" w:rsidP="009C7E22">
              <w:pPr>
                <w:pStyle w:val="Bibliografie"/>
                <w:ind w:left="720" w:hanging="720"/>
                <w:rPr>
                  <w:noProof/>
                  <w:lang w:val="en-GB"/>
                </w:rPr>
              </w:pPr>
              <w:r w:rsidRPr="009C7E22">
                <w:rPr>
                  <w:noProof/>
                </w:rPr>
                <w:t xml:space="preserve">NEMO. (z.d.). </w:t>
              </w:r>
              <w:r w:rsidRPr="009C7E22">
                <w:rPr>
                  <w:i/>
                  <w:iCs/>
                  <w:noProof/>
                </w:rPr>
                <w:t>NEMO organisatie</w:t>
              </w:r>
              <w:r w:rsidRPr="009C7E22">
                <w:rPr>
                  <w:noProof/>
                </w:rPr>
                <w:t xml:space="preserve">. </w:t>
              </w:r>
              <w:r>
                <w:rPr>
                  <w:noProof/>
                  <w:lang w:val="en-GB"/>
                </w:rPr>
                <w:t>Retrieved from www.nemosciencemuseum.nl: https://www.nemosciencemuseum.nl/nl/over-nemo/organisatie/nemo/</w:t>
              </w:r>
            </w:p>
            <w:p w14:paraId="5AD89EE1" w14:textId="77777777" w:rsidR="009C7E22" w:rsidRDefault="009C7E22" w:rsidP="009C7E22">
              <w:pPr>
                <w:pStyle w:val="Bibliografie"/>
                <w:ind w:left="720" w:hanging="720"/>
                <w:rPr>
                  <w:noProof/>
                  <w:lang w:val="en-GB"/>
                </w:rPr>
              </w:pPr>
              <w:r w:rsidRPr="009C7E22">
                <w:rPr>
                  <w:noProof/>
                </w:rPr>
                <w:t xml:space="preserve">oceanfdn. (n.d.). </w:t>
              </w:r>
              <w:r w:rsidRPr="009C7E22">
                <w:rPr>
                  <w:i/>
                  <w:iCs/>
                  <w:noProof/>
                </w:rPr>
                <w:t>Kunstof in de oceaan</w:t>
              </w:r>
              <w:r w:rsidRPr="009C7E22">
                <w:rPr>
                  <w:noProof/>
                </w:rPr>
                <w:t xml:space="preserve">. </w:t>
              </w:r>
              <w:r>
                <w:rPr>
                  <w:noProof/>
                  <w:lang w:val="en-GB"/>
                </w:rPr>
                <w:t>Retrieved from plastic in de oceaan: https://oceanfdn.org/nl/plastic-in-de-oceaan/</w:t>
              </w:r>
            </w:p>
            <w:p w14:paraId="4354085D" w14:textId="77777777" w:rsidR="009C7E22" w:rsidRDefault="009C7E22" w:rsidP="009C7E22">
              <w:pPr>
                <w:pStyle w:val="Bibliografie"/>
                <w:ind w:left="720" w:hanging="720"/>
                <w:rPr>
                  <w:noProof/>
                  <w:lang w:val="en-GB"/>
                </w:rPr>
              </w:pPr>
              <w:r>
                <w:rPr>
                  <w:noProof/>
                  <w:lang w:val="en-GB"/>
                </w:rPr>
                <w:t xml:space="preserve">Our world in data. (n.d.). </w:t>
              </w:r>
              <w:r>
                <w:rPr>
                  <w:i/>
                  <w:iCs/>
                  <w:noProof/>
                  <w:lang w:val="en-GB"/>
                </w:rPr>
                <w:t>Environmental Impacts of Food Production</w:t>
              </w:r>
              <w:r>
                <w:rPr>
                  <w:noProof/>
                  <w:lang w:val="en-GB"/>
                </w:rPr>
                <w:t>. Retrieved from Ourworldindata: https://ourworldindata.org/environmental-impacts-of-food</w:t>
              </w:r>
            </w:p>
            <w:p w14:paraId="09D19D79" w14:textId="77777777" w:rsidR="009C7E22" w:rsidRDefault="009C7E22" w:rsidP="009C7E22">
              <w:pPr>
                <w:pStyle w:val="Bibliografie"/>
                <w:ind w:left="720" w:hanging="720"/>
                <w:rPr>
                  <w:noProof/>
                  <w:lang w:val="en-GB"/>
                </w:rPr>
              </w:pPr>
              <w:r>
                <w:rPr>
                  <w:noProof/>
                  <w:lang w:val="en-GB"/>
                </w:rPr>
                <w:t xml:space="preserve">Ourworldindata. (n.d.). </w:t>
              </w:r>
              <w:r>
                <w:rPr>
                  <w:i/>
                  <w:iCs/>
                  <w:noProof/>
                  <w:lang w:val="en-GB"/>
                </w:rPr>
                <w:t>ourworldindata.org</w:t>
              </w:r>
              <w:r>
                <w:rPr>
                  <w:noProof/>
                  <w:lang w:val="en-GB"/>
                </w:rPr>
                <w:t>. Retrieved from CO2 and Greenhouse Gas Emissions: https://ourworldindata.org/co2-and-greenhouse-gas-emissions</w:t>
              </w:r>
            </w:p>
            <w:p w14:paraId="4992DB96" w14:textId="77777777" w:rsidR="009C7E22" w:rsidRDefault="009C7E22" w:rsidP="009C7E22">
              <w:pPr>
                <w:pStyle w:val="Bibliografie"/>
                <w:ind w:left="720" w:hanging="720"/>
                <w:rPr>
                  <w:noProof/>
                </w:rPr>
              </w:pPr>
              <w:r>
                <w:rPr>
                  <w:noProof/>
                </w:rPr>
                <w:t xml:space="preserve">Smalls, H. (2013, December 31). </w:t>
              </w:r>
              <w:r>
                <w:rPr>
                  <w:i/>
                  <w:iCs/>
                  <w:noProof/>
                </w:rPr>
                <w:t>Communicatie Kenniscentrum - Domino van Communicatie Effecten</w:t>
              </w:r>
              <w:r>
                <w:rPr>
                  <w:noProof/>
                </w:rPr>
                <w:t xml:space="preserve">. Opgehaald van Communicatie Kenniscentrum: https://communicatiekc.com/2013/12/31/domino-van-communicatie-effecten/ </w:t>
              </w:r>
            </w:p>
            <w:p w14:paraId="21FEDEEA" w14:textId="77777777" w:rsidR="009C7E22" w:rsidRPr="009C7E22" w:rsidRDefault="009C7E22" w:rsidP="009C7E22">
              <w:pPr>
                <w:pStyle w:val="Bibliografie"/>
                <w:ind w:left="720" w:hanging="720"/>
                <w:rPr>
                  <w:noProof/>
                </w:rPr>
              </w:pPr>
              <w:r w:rsidRPr="009C7E22">
                <w:rPr>
                  <w:i/>
                  <w:iCs/>
                  <w:noProof/>
                </w:rPr>
                <w:t>Sociaal-emotionele ontwikkeling per leeftijdscategorie</w:t>
              </w:r>
              <w:r w:rsidRPr="009C7E22">
                <w:rPr>
                  <w:noProof/>
                </w:rPr>
                <w:t>. (n.d.). Retrieved from Gezonde kinderopvang: https://www.gezondekinderopvang.nl/themas-4-12-jaar/sociaal-emotionele-ontwikkeling/leeftijdscategorie</w:t>
              </w:r>
            </w:p>
            <w:p w14:paraId="49BA6D2E" w14:textId="77777777" w:rsidR="009C7E22" w:rsidRDefault="009C7E22" w:rsidP="009C7E22">
              <w:pPr>
                <w:pStyle w:val="Bibliografie"/>
                <w:ind w:left="720" w:hanging="720"/>
                <w:rPr>
                  <w:noProof/>
                  <w:lang w:val="en-GB"/>
                </w:rPr>
              </w:pPr>
              <w:r>
                <w:rPr>
                  <w:noProof/>
                  <w:lang w:val="en-GB"/>
                </w:rPr>
                <w:t xml:space="preserve">Technopolis. (z.d.). </w:t>
              </w:r>
              <w:r>
                <w:rPr>
                  <w:i/>
                  <w:iCs/>
                  <w:noProof/>
                  <w:lang w:val="en-GB"/>
                </w:rPr>
                <w:t>ON/OFF</w:t>
              </w:r>
              <w:r>
                <w:rPr>
                  <w:noProof/>
                  <w:lang w:val="en-GB"/>
                </w:rPr>
                <w:t>. Retrieved from www.technopolis.be: https://www.technopolis.be/nl/expos/on-off/</w:t>
              </w:r>
            </w:p>
            <w:p w14:paraId="0FFB6411" w14:textId="77777777" w:rsidR="009C7E22" w:rsidRPr="009C7E22" w:rsidRDefault="009C7E22" w:rsidP="009C7E22">
              <w:pPr>
                <w:pStyle w:val="Bibliografie"/>
                <w:ind w:left="720" w:hanging="720"/>
                <w:rPr>
                  <w:noProof/>
                </w:rPr>
              </w:pPr>
              <w:r w:rsidRPr="009C7E22">
                <w:rPr>
                  <w:noProof/>
                </w:rPr>
                <w:t xml:space="preserve">Technopolis. (z.d.). </w:t>
              </w:r>
              <w:r w:rsidRPr="009C7E22">
                <w:rPr>
                  <w:i/>
                  <w:iCs/>
                  <w:noProof/>
                </w:rPr>
                <w:t>Zeekracht</w:t>
              </w:r>
              <w:r w:rsidRPr="009C7E22">
                <w:rPr>
                  <w:noProof/>
                </w:rPr>
                <w:t>. Retrieved from www.technopolis.be: https://www.technopolis.be/nl/expos/zeekracht/</w:t>
              </w:r>
            </w:p>
            <w:p w14:paraId="3A3A984C" w14:textId="77777777" w:rsidR="009C7E22" w:rsidRDefault="009C7E22" w:rsidP="009C7E22">
              <w:pPr>
                <w:pStyle w:val="Bibliografie"/>
                <w:ind w:left="720" w:hanging="720"/>
                <w:rPr>
                  <w:noProof/>
                  <w:lang w:val="en-GB"/>
                </w:rPr>
              </w:pPr>
              <w:r w:rsidRPr="009C7E22">
                <w:rPr>
                  <w:noProof/>
                </w:rPr>
                <w:t xml:space="preserve">Technoposis. (z.d.). </w:t>
              </w:r>
              <w:r w:rsidRPr="009C7E22">
                <w:rPr>
                  <w:i/>
                  <w:iCs/>
                  <w:noProof/>
                </w:rPr>
                <w:t>bezoekers</w:t>
              </w:r>
              <w:r w:rsidRPr="009C7E22">
                <w:rPr>
                  <w:noProof/>
                </w:rPr>
                <w:t xml:space="preserve">. </w:t>
              </w:r>
              <w:r>
                <w:rPr>
                  <w:noProof/>
                  <w:lang w:val="en-GB"/>
                </w:rPr>
                <w:t>Retrieved from technopolis.be: https://www.technopolis.be/nl/bezoekers/</w:t>
              </w:r>
            </w:p>
            <w:p w14:paraId="74F17752" w14:textId="77777777" w:rsidR="009C7E22" w:rsidRDefault="009C7E22" w:rsidP="009C7E22">
              <w:pPr>
                <w:pStyle w:val="Bibliografie"/>
                <w:ind w:left="720" w:hanging="720"/>
                <w:rPr>
                  <w:noProof/>
                  <w:lang w:val="en-GB"/>
                </w:rPr>
              </w:pPr>
              <w:r>
                <w:rPr>
                  <w:noProof/>
                  <w:lang w:val="en-GB"/>
                </w:rPr>
                <w:t xml:space="preserve">Wikipedia. (2023, juli 29). </w:t>
              </w:r>
              <w:r>
                <w:rPr>
                  <w:i/>
                  <w:iCs/>
                  <w:noProof/>
                  <w:lang w:val="en-GB"/>
                </w:rPr>
                <w:t>Discovery Museum</w:t>
              </w:r>
              <w:r>
                <w:rPr>
                  <w:noProof/>
                  <w:lang w:val="en-GB"/>
                </w:rPr>
                <w:t xml:space="preserve">. Retrieved from Wikipedia: https://nl.wikipedia.org/wiki/Discovery_Museum#Verbouwing_2007 </w:t>
              </w:r>
            </w:p>
            <w:p w14:paraId="6E7B6B37" w14:textId="77777777" w:rsidR="009C7E22" w:rsidRDefault="009C7E22" w:rsidP="009C7E22">
              <w:pPr>
                <w:pStyle w:val="Bibliografie"/>
                <w:ind w:left="720" w:hanging="720"/>
                <w:rPr>
                  <w:noProof/>
                  <w:lang w:val="en-GB"/>
                </w:rPr>
              </w:pPr>
              <w:r>
                <w:rPr>
                  <w:noProof/>
                  <w:lang w:val="en-GB"/>
                </w:rPr>
                <w:t xml:space="preserve">Wikipedia. (2024, September 2). </w:t>
              </w:r>
              <w:r>
                <w:rPr>
                  <w:i/>
                  <w:iCs/>
                  <w:noProof/>
                  <w:lang w:val="en-GB"/>
                </w:rPr>
                <w:t>Distopie</w:t>
              </w:r>
              <w:r>
                <w:rPr>
                  <w:noProof/>
                  <w:lang w:val="en-GB"/>
                </w:rPr>
                <w:t>. Retrieved from Wikipedia: https://nl.wikipedia.org/wiki/Dystopie</w:t>
              </w:r>
            </w:p>
            <w:p w14:paraId="0FCD0283" w14:textId="77777777" w:rsidR="009C7E22" w:rsidRDefault="009C7E22" w:rsidP="009C7E22">
              <w:pPr>
                <w:pStyle w:val="Bibliografie"/>
                <w:ind w:left="720" w:hanging="720"/>
                <w:rPr>
                  <w:noProof/>
                  <w:lang w:val="en-GB"/>
                </w:rPr>
              </w:pPr>
              <w:r>
                <w:rPr>
                  <w:noProof/>
                  <w:lang w:val="en-GB"/>
                </w:rPr>
                <w:t xml:space="preserve">Wikipedia. (n.d.). </w:t>
              </w:r>
              <w:r>
                <w:rPr>
                  <w:i/>
                  <w:iCs/>
                  <w:noProof/>
                  <w:lang w:val="en-GB"/>
                </w:rPr>
                <w:t>Time of flight camera</w:t>
              </w:r>
              <w:r>
                <w:rPr>
                  <w:noProof/>
                  <w:lang w:val="en-GB"/>
                </w:rPr>
                <w:t>. Retrieved from Wikipedia: https://en.wikipedia.org/wiki/Time-of-flight_camera</w:t>
              </w:r>
            </w:p>
            <w:p w14:paraId="46E613DC" w14:textId="77777777" w:rsidR="009C7E22" w:rsidRDefault="009C7E22" w:rsidP="009C7E22">
              <w:pPr>
                <w:pStyle w:val="Bibliografie"/>
                <w:ind w:left="720" w:hanging="720"/>
                <w:rPr>
                  <w:noProof/>
                  <w:lang w:val="en-GB"/>
                </w:rPr>
              </w:pPr>
              <w:r>
                <w:rPr>
                  <w:noProof/>
                  <w:lang w:val="en-GB"/>
                </w:rPr>
                <w:t xml:space="preserve">WWF. (n.d.). </w:t>
              </w:r>
              <w:r>
                <w:rPr>
                  <w:i/>
                  <w:iCs/>
                  <w:noProof/>
                  <w:lang w:val="en-GB"/>
                </w:rPr>
                <w:t>WWF</w:t>
              </w:r>
              <w:r>
                <w:rPr>
                  <w:noProof/>
                  <w:lang w:val="en-GB"/>
                </w:rPr>
                <w:t>. Retrieved from Ontbossing: https://www.wwf.nl/wat-we-doen/focus/bossen/ontbossing</w:t>
              </w:r>
            </w:p>
            <w:p w14:paraId="39074B20" w14:textId="5388EAA5" w:rsidR="004646E7" w:rsidRDefault="004646E7" w:rsidP="009C7E22">
              <w:r>
                <w:rPr>
                  <w:b/>
                  <w:bCs/>
                </w:rPr>
                <w:fldChar w:fldCharType="end"/>
              </w:r>
            </w:p>
          </w:sdtContent>
        </w:sdt>
      </w:sdtContent>
    </w:sdt>
    <w:p w14:paraId="3355FDBF" w14:textId="77777777" w:rsidR="004646E7" w:rsidRDefault="004646E7">
      <w:pPr>
        <w:rPr>
          <w:rFonts w:asciiTheme="majorHAnsi" w:eastAsiaTheme="majorEastAsia" w:hAnsiTheme="majorHAnsi" w:cstheme="majorBidi"/>
          <w:color w:val="0F4761" w:themeColor="accent1" w:themeShade="BF"/>
          <w:sz w:val="40"/>
          <w:szCs w:val="40"/>
        </w:rPr>
      </w:pPr>
      <w:bookmarkStart w:id="44" w:name="_Bijlage_1"/>
      <w:bookmarkEnd w:id="44"/>
      <w:r>
        <w:br w:type="page"/>
      </w:r>
    </w:p>
    <w:p w14:paraId="21EB2E59" w14:textId="29155B22" w:rsidR="004646E7" w:rsidRDefault="004646E7" w:rsidP="004646E7">
      <w:pPr>
        <w:pStyle w:val="Kop1"/>
      </w:pPr>
      <w:bookmarkStart w:id="45" w:name="_Toc185604419"/>
      <w:r>
        <w:lastRenderedPageBreak/>
        <w:t>Bijlage 1</w:t>
      </w:r>
      <w:bookmarkEnd w:id="45"/>
    </w:p>
    <w:p w14:paraId="332D34E8" w14:textId="77777777" w:rsidR="004646E7" w:rsidRPr="004646E7" w:rsidRDefault="004646E7" w:rsidP="004646E7"/>
    <w:p w14:paraId="669F91D6" w14:textId="38BB9DD9" w:rsidR="004646E7" w:rsidRPr="004646E7" w:rsidRDefault="004646E7" w:rsidP="004646E7">
      <w:r w:rsidRPr="004646E7">
        <w:rPr>
          <w:rFonts w:hint="cs"/>
          <w:noProof/>
        </w:rPr>
        <w:drawing>
          <wp:anchor distT="0" distB="0" distL="114300" distR="114300" simplePos="0" relativeHeight="251658249" behindDoc="0" locked="0" layoutInCell="1" allowOverlap="1" wp14:anchorId="0DD0EBFB" wp14:editId="4746E473">
            <wp:simplePos x="0" y="0"/>
            <wp:positionH relativeFrom="column">
              <wp:posOffset>2910205</wp:posOffset>
            </wp:positionH>
            <wp:positionV relativeFrom="paragraph">
              <wp:posOffset>6004560</wp:posOffset>
            </wp:positionV>
            <wp:extent cx="2667635" cy="2000885"/>
            <wp:effectExtent l="0" t="0" r="0" b="0"/>
            <wp:wrapSquare wrapText="bothSides"/>
            <wp:docPr id="185597680" name="Afbeelding 56" descr="Afbeelding met tekst, Weergave-apparaat, beeldscherm, televis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Afbeelding met tekst, Weergave-apparaat, beeldscherm, televisie&#10;&#10;Automatisch gegenereerde beschrijv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7635" cy="2000885"/>
                    </a:xfrm>
                    <a:prstGeom prst="rect">
                      <a:avLst/>
                    </a:prstGeom>
                    <a:noFill/>
                  </pic:spPr>
                </pic:pic>
              </a:graphicData>
            </a:graphic>
            <wp14:sizeRelH relativeFrom="page">
              <wp14:pctWidth>0</wp14:pctWidth>
            </wp14:sizeRelH>
            <wp14:sizeRelV relativeFrom="page">
              <wp14:pctHeight>0</wp14:pctHeight>
            </wp14:sizeRelV>
          </wp:anchor>
        </w:drawing>
      </w:r>
      <w:r w:rsidRPr="004646E7">
        <w:rPr>
          <w:rFonts w:hint="cs"/>
          <w:noProof/>
        </w:rPr>
        <w:drawing>
          <wp:anchor distT="0" distB="0" distL="114300" distR="114300" simplePos="0" relativeHeight="251658248" behindDoc="1" locked="0" layoutInCell="1" allowOverlap="1" wp14:anchorId="22F9A52C" wp14:editId="4D22B357">
            <wp:simplePos x="0" y="0"/>
            <wp:positionH relativeFrom="column">
              <wp:posOffset>2907665</wp:posOffset>
            </wp:positionH>
            <wp:positionV relativeFrom="paragraph">
              <wp:posOffset>3987165</wp:posOffset>
            </wp:positionV>
            <wp:extent cx="2669540" cy="2002155"/>
            <wp:effectExtent l="0" t="0" r="0" b="0"/>
            <wp:wrapTight wrapText="bothSides">
              <wp:wrapPolygon edited="0">
                <wp:start x="0" y="0"/>
                <wp:lineTo x="0" y="21374"/>
                <wp:lineTo x="21425" y="21374"/>
                <wp:lineTo x="21425" y="0"/>
                <wp:lineTo x="0" y="0"/>
              </wp:wrapPolygon>
            </wp:wrapTight>
            <wp:docPr id="2046640059" name="Afbeelding 55" descr="Afbeelding met concert, duisternis, muziek,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concert, duisternis, muziek, overdekt&#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69540" cy="2002155"/>
                    </a:xfrm>
                    <a:prstGeom prst="rect">
                      <a:avLst/>
                    </a:prstGeom>
                    <a:noFill/>
                  </pic:spPr>
                </pic:pic>
              </a:graphicData>
            </a:graphic>
            <wp14:sizeRelH relativeFrom="page">
              <wp14:pctWidth>0</wp14:pctWidth>
            </wp14:sizeRelH>
            <wp14:sizeRelV relativeFrom="page">
              <wp14:pctHeight>0</wp14:pctHeight>
            </wp14:sizeRelV>
          </wp:anchor>
        </w:drawing>
      </w:r>
      <w:r w:rsidRPr="004646E7">
        <w:rPr>
          <w:rFonts w:hint="cs"/>
          <w:noProof/>
        </w:rPr>
        <w:drawing>
          <wp:anchor distT="0" distB="0" distL="114300" distR="114300" simplePos="0" relativeHeight="251658247" behindDoc="1" locked="0" layoutInCell="1" allowOverlap="1" wp14:anchorId="5E424A2C" wp14:editId="70ECF292">
            <wp:simplePos x="0" y="0"/>
            <wp:positionH relativeFrom="column">
              <wp:posOffset>2910205</wp:posOffset>
            </wp:positionH>
            <wp:positionV relativeFrom="paragraph">
              <wp:posOffset>2000885</wp:posOffset>
            </wp:positionV>
            <wp:extent cx="2667000" cy="2000250"/>
            <wp:effectExtent l="0" t="0" r="0" b="0"/>
            <wp:wrapTight wrapText="bothSides">
              <wp:wrapPolygon edited="0">
                <wp:start x="0" y="0"/>
                <wp:lineTo x="0" y="21394"/>
                <wp:lineTo x="21446" y="21394"/>
                <wp:lineTo x="21446" y="0"/>
                <wp:lineTo x="0" y="0"/>
              </wp:wrapPolygon>
            </wp:wrapTight>
            <wp:docPr id="1034654848" name="Afbeelding 54" descr="Afbeelding met Weergave-apparaat, overdekt, video, 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Weergave-apparaat, overdekt, video, media&#10;&#10;Automatisch gegenereerde beschrijv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pic:spPr>
                </pic:pic>
              </a:graphicData>
            </a:graphic>
            <wp14:sizeRelH relativeFrom="page">
              <wp14:pctWidth>0</wp14:pctWidth>
            </wp14:sizeRelH>
            <wp14:sizeRelV relativeFrom="page">
              <wp14:pctHeight>0</wp14:pctHeight>
            </wp14:sizeRelV>
          </wp:anchor>
        </w:drawing>
      </w:r>
      <w:r w:rsidRPr="004646E7">
        <w:rPr>
          <w:rFonts w:hint="cs"/>
          <w:noProof/>
        </w:rPr>
        <w:drawing>
          <wp:anchor distT="0" distB="0" distL="114300" distR="114300" simplePos="0" relativeHeight="251658246" behindDoc="1" locked="0" layoutInCell="1" allowOverlap="1" wp14:anchorId="302454E0" wp14:editId="5621FCD2">
            <wp:simplePos x="0" y="0"/>
            <wp:positionH relativeFrom="column">
              <wp:posOffset>2910205</wp:posOffset>
            </wp:positionH>
            <wp:positionV relativeFrom="paragraph">
              <wp:posOffset>1270</wp:posOffset>
            </wp:positionV>
            <wp:extent cx="2667000" cy="1998980"/>
            <wp:effectExtent l="0" t="0" r="0" b="1270"/>
            <wp:wrapTight wrapText="bothSides">
              <wp:wrapPolygon edited="0">
                <wp:start x="0" y="0"/>
                <wp:lineTo x="0" y="21408"/>
                <wp:lineTo x="21446" y="21408"/>
                <wp:lineTo x="21446" y="0"/>
                <wp:lineTo x="0" y="0"/>
              </wp:wrapPolygon>
            </wp:wrapTight>
            <wp:docPr id="388958504" name="Afbeelding 53" descr="Afbeelding met Weergave-apparaat, schermopname, overdekt,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Weergave-apparaat, schermopname, overdekt, kunst&#10;&#10;Automatisch gegenereerde beschrijv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7000" cy="1998980"/>
                    </a:xfrm>
                    <a:prstGeom prst="rect">
                      <a:avLst/>
                    </a:prstGeom>
                    <a:noFill/>
                  </pic:spPr>
                </pic:pic>
              </a:graphicData>
            </a:graphic>
            <wp14:sizeRelH relativeFrom="page">
              <wp14:pctWidth>0</wp14:pctWidth>
            </wp14:sizeRelH>
            <wp14:sizeRelV relativeFrom="page">
              <wp14:pctHeight>0</wp14:pctHeight>
            </wp14:sizeRelV>
          </wp:anchor>
        </w:drawing>
      </w:r>
      <w:r w:rsidRPr="004646E7">
        <w:rPr>
          <w:noProof/>
        </w:rPr>
        <w:drawing>
          <wp:inline distT="0" distB="0" distL="0" distR="0" wp14:anchorId="2A735834" wp14:editId="0328FA96">
            <wp:extent cx="2674620" cy="2011680"/>
            <wp:effectExtent l="0" t="0" r="0" b="7620"/>
            <wp:docPr id="1325149378" name="Afbeelding 45" descr="Afbeelding met hemel, wolk, schermopname, ra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hemel, wolk, schermopname, raam&#10;&#10;Automatisch gegenereerde beschrijv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4620" cy="2011680"/>
                    </a:xfrm>
                    <a:prstGeom prst="rect">
                      <a:avLst/>
                    </a:prstGeom>
                    <a:noFill/>
                    <a:ln>
                      <a:noFill/>
                    </a:ln>
                  </pic:spPr>
                </pic:pic>
              </a:graphicData>
            </a:graphic>
          </wp:inline>
        </w:drawing>
      </w:r>
      <w:r w:rsidRPr="004646E7">
        <w:rPr>
          <w:noProof/>
        </w:rPr>
        <w:drawing>
          <wp:inline distT="0" distB="0" distL="0" distR="0" wp14:anchorId="260B7984" wp14:editId="00276A63">
            <wp:extent cx="2674620" cy="2011680"/>
            <wp:effectExtent l="0" t="0" r="0" b="7620"/>
            <wp:docPr id="40236908" name="Afbeelding 44" descr="Afbeelding met Menselijk gezicht, kleding, person,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Menselijk gezicht, kleding, person, persoon&#10;&#10;Automatisch gegenereerde beschrijv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4620" cy="2011680"/>
                    </a:xfrm>
                    <a:prstGeom prst="rect">
                      <a:avLst/>
                    </a:prstGeom>
                    <a:noFill/>
                    <a:ln>
                      <a:noFill/>
                    </a:ln>
                  </pic:spPr>
                </pic:pic>
              </a:graphicData>
            </a:graphic>
          </wp:inline>
        </w:drawing>
      </w:r>
      <w:r w:rsidRPr="004646E7">
        <w:rPr>
          <w:noProof/>
        </w:rPr>
        <w:drawing>
          <wp:inline distT="0" distB="0" distL="0" distR="0" wp14:anchorId="21418064" wp14:editId="5D5E27BD">
            <wp:extent cx="2674620" cy="2011680"/>
            <wp:effectExtent l="0" t="0" r="0" b="7620"/>
            <wp:docPr id="317359538" name="Afbeelding 43" descr="Afbeelding met Weergave-apparaat, televisie, overdekt, Plat beeld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Afbeelding met Weergave-apparaat, televisie, overdekt, Plat beeldscherm&#10;&#10;Automatisch gegenereerde beschrijv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4620" cy="2011680"/>
                    </a:xfrm>
                    <a:prstGeom prst="rect">
                      <a:avLst/>
                    </a:prstGeom>
                    <a:noFill/>
                    <a:ln>
                      <a:noFill/>
                    </a:ln>
                  </pic:spPr>
                </pic:pic>
              </a:graphicData>
            </a:graphic>
          </wp:inline>
        </w:drawing>
      </w:r>
      <w:r w:rsidRPr="004646E7">
        <w:rPr>
          <w:noProof/>
        </w:rPr>
        <w:drawing>
          <wp:inline distT="0" distB="0" distL="0" distR="0" wp14:anchorId="68E74216" wp14:editId="4759DC1D">
            <wp:extent cx="2674620" cy="2011680"/>
            <wp:effectExtent l="0" t="0" r="0" b="7620"/>
            <wp:docPr id="1594687570" name="Afbeelding 42" descr="Afbeelding met concert, muziek, overdek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concert, muziek, overdekt, zwart-wit&#10;&#10;Automatisch gegenereerde beschrijv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4620" cy="2011680"/>
                    </a:xfrm>
                    <a:prstGeom prst="rect">
                      <a:avLst/>
                    </a:prstGeom>
                    <a:noFill/>
                    <a:ln>
                      <a:noFill/>
                    </a:ln>
                  </pic:spPr>
                </pic:pic>
              </a:graphicData>
            </a:graphic>
          </wp:inline>
        </w:drawing>
      </w:r>
    </w:p>
    <w:p w14:paraId="12AAB4FB" w14:textId="77777777" w:rsidR="004646E7" w:rsidRPr="004646E7" w:rsidRDefault="004646E7" w:rsidP="004646E7"/>
    <w:p w14:paraId="39EDCCC9" w14:textId="77777777" w:rsidR="004646E7" w:rsidRPr="004646E7" w:rsidRDefault="004646E7" w:rsidP="004646E7">
      <w:r w:rsidRPr="004646E7">
        <w:t>We beginnen in een donkere kamer en zien nog niks. Je probeert een plek te vinden zonder iemand om te stoten of te raken. Wanneer iedereen binnen is en de deur dicht gaat gaan er lichten aan. We zien 5 schermen.</w:t>
      </w:r>
    </w:p>
    <w:p w14:paraId="72D61F6C" w14:textId="77777777" w:rsidR="004646E7" w:rsidRPr="004646E7" w:rsidRDefault="004646E7" w:rsidP="004646E7">
      <w:r w:rsidRPr="004646E7">
        <w:t xml:space="preserve">Er luid een voice-over die verteld met de hulp van deze schermen over de industriële revolutie waar mee de verandering van materiaal en manier van werken bij mee ontwikkelde. Het voelt treurig door de manier van praten voel je dat dit in ieder geval niet volledig een goede ontwikkeling is. Dan breken er ineens 4 kinderen digitaal in. </w:t>
      </w:r>
    </w:p>
    <w:p w14:paraId="1B805B5C" w14:textId="77777777" w:rsidR="004646E7" w:rsidRPr="004646E7" w:rsidRDefault="004646E7" w:rsidP="004646E7">
      <w:r w:rsidRPr="004646E7">
        <w:t xml:space="preserve">Ze praten met elkaar en zijn aan het ontdekken waar ze zijn. Ze zijn erg enthousiast over het fijt dat ze in het verlegen zijn. </w:t>
      </w:r>
    </w:p>
    <w:p w14:paraId="263DAC45" w14:textId="77777777" w:rsidR="004646E7" w:rsidRPr="004646E7" w:rsidRDefault="004646E7" w:rsidP="004646E7">
      <w:r w:rsidRPr="004646E7">
        <w:t xml:space="preserve">Ze spreken ons en geven al verdrietige hints naar het feit dat hun toekomst verschrikkelijk is. </w:t>
      </w:r>
    </w:p>
    <w:p w14:paraId="2706905C" w14:textId="77777777" w:rsidR="004646E7" w:rsidRPr="004646E7" w:rsidRDefault="004646E7" w:rsidP="004646E7"/>
    <w:p w14:paraId="41DCE33A" w14:textId="77777777" w:rsidR="004646E7" w:rsidRPr="004646E7" w:rsidRDefault="004646E7" w:rsidP="004646E7"/>
    <w:p w14:paraId="5205FEB0" w14:textId="77777777" w:rsidR="004646E7" w:rsidRPr="004646E7" w:rsidRDefault="004646E7" w:rsidP="004646E7">
      <w:r w:rsidRPr="004646E7">
        <w:rPr>
          <w:rFonts w:hint="cs"/>
        </w:rPr>
        <w:br w:type="page"/>
      </w:r>
    </w:p>
    <w:p w14:paraId="4B087EE1" w14:textId="0D53DBB0" w:rsidR="004646E7" w:rsidRPr="004646E7" w:rsidRDefault="004646E7" w:rsidP="004646E7">
      <w:r w:rsidRPr="004646E7">
        <w:rPr>
          <w:rFonts w:hint="cs"/>
          <w:noProof/>
        </w:rPr>
        <w:lastRenderedPageBreak/>
        <w:drawing>
          <wp:anchor distT="0" distB="0" distL="114300" distR="114300" simplePos="0" relativeHeight="251658252" behindDoc="0" locked="0" layoutInCell="1" allowOverlap="1" wp14:anchorId="7CD8D583" wp14:editId="3685D56F">
            <wp:simplePos x="0" y="0"/>
            <wp:positionH relativeFrom="column">
              <wp:posOffset>2803525</wp:posOffset>
            </wp:positionH>
            <wp:positionV relativeFrom="paragraph">
              <wp:posOffset>3961765</wp:posOffset>
            </wp:positionV>
            <wp:extent cx="2621280" cy="1965960"/>
            <wp:effectExtent l="0" t="0" r="7620" b="0"/>
            <wp:wrapSquare wrapText="bothSides"/>
            <wp:docPr id="1396428629" name="Afbeelding 52" descr="Afbeelding met kaart, Wereld, Aarde, ruim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kaart, Wereld, Aarde, ruimte&#10;&#10;Automatisch gegenereerde beschrijv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pic:spPr>
                </pic:pic>
              </a:graphicData>
            </a:graphic>
            <wp14:sizeRelH relativeFrom="page">
              <wp14:pctWidth>0</wp14:pctWidth>
            </wp14:sizeRelH>
            <wp14:sizeRelV relativeFrom="page">
              <wp14:pctHeight>0</wp14:pctHeight>
            </wp14:sizeRelV>
          </wp:anchor>
        </w:drawing>
      </w:r>
      <w:r w:rsidRPr="004646E7">
        <w:rPr>
          <w:rFonts w:hint="cs"/>
          <w:noProof/>
        </w:rPr>
        <w:drawing>
          <wp:anchor distT="0" distB="0" distL="114300" distR="114300" simplePos="0" relativeHeight="251658251" behindDoc="1" locked="0" layoutInCell="1" allowOverlap="1" wp14:anchorId="2583EF03" wp14:editId="31236927">
            <wp:simplePos x="0" y="0"/>
            <wp:positionH relativeFrom="column">
              <wp:posOffset>2803525</wp:posOffset>
            </wp:positionH>
            <wp:positionV relativeFrom="paragraph">
              <wp:posOffset>1980565</wp:posOffset>
            </wp:positionV>
            <wp:extent cx="2621280" cy="1965960"/>
            <wp:effectExtent l="0" t="0" r="7620" b="0"/>
            <wp:wrapTight wrapText="bothSides">
              <wp:wrapPolygon edited="0">
                <wp:start x="0" y="0"/>
                <wp:lineTo x="0" y="21349"/>
                <wp:lineTo x="21506" y="21349"/>
                <wp:lineTo x="21506" y="0"/>
                <wp:lineTo x="0" y="0"/>
              </wp:wrapPolygon>
            </wp:wrapTight>
            <wp:docPr id="1472230310" name="Afbeelding 51" descr="Afbeelding met planeet, bol, (kosmische) ruimte, Aard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planeet, bol, (kosmische) ruimte, Aarde&#10;&#10;Automatisch gegenereerde beschrijv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pic:spPr>
                </pic:pic>
              </a:graphicData>
            </a:graphic>
            <wp14:sizeRelH relativeFrom="page">
              <wp14:pctWidth>0</wp14:pctWidth>
            </wp14:sizeRelH>
            <wp14:sizeRelV relativeFrom="page">
              <wp14:pctHeight>0</wp14:pctHeight>
            </wp14:sizeRelV>
          </wp:anchor>
        </w:drawing>
      </w:r>
      <w:r w:rsidRPr="004646E7">
        <w:rPr>
          <w:rFonts w:hint="cs"/>
          <w:noProof/>
        </w:rPr>
        <w:drawing>
          <wp:anchor distT="0" distB="0" distL="114300" distR="114300" simplePos="0" relativeHeight="251658250" behindDoc="1" locked="0" layoutInCell="1" allowOverlap="1" wp14:anchorId="517519A2" wp14:editId="190A09B7">
            <wp:simplePos x="0" y="0"/>
            <wp:positionH relativeFrom="column">
              <wp:posOffset>2803525</wp:posOffset>
            </wp:positionH>
            <wp:positionV relativeFrom="paragraph">
              <wp:posOffset>0</wp:posOffset>
            </wp:positionV>
            <wp:extent cx="2621280" cy="1965325"/>
            <wp:effectExtent l="0" t="0" r="7620" b="0"/>
            <wp:wrapTight wrapText="bothSides">
              <wp:wrapPolygon edited="0">
                <wp:start x="0" y="0"/>
                <wp:lineTo x="0" y="21356"/>
                <wp:lineTo x="21506" y="21356"/>
                <wp:lineTo x="21506" y="0"/>
                <wp:lineTo x="0" y="0"/>
              </wp:wrapPolygon>
            </wp:wrapTight>
            <wp:docPr id="1010025989" name="Afbeelding 50" descr="Afbeelding met Wereld, bol, ruimte,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Wereld, bol, ruimte, overdekt&#10;&#10;Automatisch gegenereerde beschrijv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1280" cy="1965325"/>
                    </a:xfrm>
                    <a:prstGeom prst="rect">
                      <a:avLst/>
                    </a:prstGeom>
                    <a:noFill/>
                  </pic:spPr>
                </pic:pic>
              </a:graphicData>
            </a:graphic>
            <wp14:sizeRelH relativeFrom="page">
              <wp14:pctWidth>0</wp14:pctWidth>
            </wp14:sizeRelH>
            <wp14:sizeRelV relativeFrom="page">
              <wp14:pctHeight>0</wp14:pctHeight>
            </wp14:sizeRelV>
          </wp:anchor>
        </w:drawing>
      </w:r>
      <w:r w:rsidRPr="004646E7">
        <w:rPr>
          <w:noProof/>
        </w:rPr>
        <w:drawing>
          <wp:inline distT="0" distB="0" distL="0" distR="0" wp14:anchorId="0ADF23F5" wp14:editId="2FA99D73">
            <wp:extent cx="2644140" cy="1981200"/>
            <wp:effectExtent l="0" t="0" r="3810" b="0"/>
            <wp:docPr id="734902727" name="Afbeelding 41" descr="Afbeelding met lijn, verlichting, trein,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Afbeelding met lijn, verlichting, trein, overdekt&#10;&#10;Automatisch gegenereerde beschrijv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4140" cy="1981200"/>
                    </a:xfrm>
                    <a:prstGeom prst="rect">
                      <a:avLst/>
                    </a:prstGeom>
                    <a:noFill/>
                    <a:ln>
                      <a:noFill/>
                    </a:ln>
                  </pic:spPr>
                </pic:pic>
              </a:graphicData>
            </a:graphic>
          </wp:inline>
        </w:drawing>
      </w:r>
      <w:r w:rsidRPr="004646E7">
        <w:rPr>
          <w:noProof/>
        </w:rPr>
        <w:drawing>
          <wp:inline distT="0" distB="0" distL="0" distR="0" wp14:anchorId="2D7318F0" wp14:editId="3526E19A">
            <wp:extent cx="2636520" cy="1981200"/>
            <wp:effectExtent l="0" t="0" r="0" b="0"/>
            <wp:docPr id="814718783" name="Afbeelding 40" descr="Afbeelding met bol, planeet, Wereld, wereldbo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bol, planeet, Wereld, wereldbol&#10;&#10;Automatisch gegenereerde beschrijv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6520" cy="1981200"/>
                    </a:xfrm>
                    <a:prstGeom prst="rect">
                      <a:avLst/>
                    </a:prstGeom>
                    <a:noFill/>
                    <a:ln>
                      <a:noFill/>
                    </a:ln>
                  </pic:spPr>
                </pic:pic>
              </a:graphicData>
            </a:graphic>
          </wp:inline>
        </w:drawing>
      </w:r>
      <w:r w:rsidRPr="004646E7">
        <w:rPr>
          <w:noProof/>
        </w:rPr>
        <w:drawing>
          <wp:inline distT="0" distB="0" distL="0" distR="0" wp14:anchorId="33908C1A" wp14:editId="04B1D436">
            <wp:extent cx="2621280" cy="1965960"/>
            <wp:effectExtent l="0" t="0" r="7620" b="0"/>
            <wp:docPr id="1587318691" name="Afbeelding 39" descr="Afbeelding met Luchtfotografie, kaart, Vogelperspectief, 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Luchtfotografie, kaart, Vogelperspectief, huis&#10;&#10;Automatisch gegenereerde beschrijv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a:ln>
                      <a:noFill/>
                    </a:ln>
                  </pic:spPr>
                </pic:pic>
              </a:graphicData>
            </a:graphic>
          </wp:inline>
        </w:drawing>
      </w:r>
      <w:r w:rsidRPr="004646E7">
        <w:rPr>
          <w:noProof/>
        </w:rPr>
        <w:drawing>
          <wp:inline distT="0" distB="0" distL="0" distR="0" wp14:anchorId="4B5B7DE9" wp14:editId="48ABDFB4">
            <wp:extent cx="2621280" cy="1965960"/>
            <wp:effectExtent l="0" t="0" r="7620" b="0"/>
            <wp:docPr id="538469304" name="Afbeelding 38" descr="Afbeelding met grond, overdekt, 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grond, overdekt, machine&#10;&#10;Automatisch gegenereerde beschrijv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a:ln>
                      <a:noFill/>
                    </a:ln>
                  </pic:spPr>
                </pic:pic>
              </a:graphicData>
            </a:graphic>
          </wp:inline>
        </w:drawing>
      </w:r>
    </w:p>
    <w:p w14:paraId="1FF84885" w14:textId="77777777" w:rsidR="004646E7" w:rsidRPr="004646E7" w:rsidRDefault="004646E7" w:rsidP="004646E7"/>
    <w:p w14:paraId="1302D46F" w14:textId="77777777" w:rsidR="004646E7" w:rsidRPr="004646E7" w:rsidRDefault="004646E7" w:rsidP="004646E7">
      <w:r w:rsidRPr="004646E7">
        <w:rPr>
          <w:rFonts w:hint="cs"/>
        </w:rPr>
        <w:br w:type="page"/>
      </w:r>
    </w:p>
    <w:p w14:paraId="6E9C700D" w14:textId="77777777" w:rsidR="004646E7" w:rsidRPr="004646E7" w:rsidRDefault="004646E7" w:rsidP="004646E7">
      <w:r w:rsidRPr="004646E7">
        <w:lastRenderedPageBreak/>
        <w:t>We werden daarna door de host naar de volgende ruimte geleid. Het was een grote, ronde kamer met een cirkelvormige opening in het midden. We werden uitgenodigd om aan de rand te gaan staan. Velen kregen een angstig gevoel doordat je plotseling in het diepe gat keek, met alleen een glazen vloer onder je voeten. Het leek alsof je boven de aarde zweefde. Tegelijkertijd hoorden we de kinderen praten over hoe mooi de wereld ooit was. Af en toe klonken geluiden die deden denken aan het selecteren van iets in een videogame. Daarna schoten we plotseling door naar een andere omgeving. Het voelde zowel groots als indrukwekkend, maar ook verdrietig, omdat de kinderen duidelijk maakten dat zij dit in de toekomst niet meer hebben.</w:t>
      </w:r>
      <w:r w:rsidRPr="004646E7">
        <w:br w:type="page"/>
      </w:r>
    </w:p>
    <w:p w14:paraId="028398BD" w14:textId="56A97684" w:rsidR="004646E7" w:rsidRPr="004646E7" w:rsidRDefault="00C82A32" w:rsidP="004646E7">
      <w:r w:rsidRPr="004646E7">
        <w:rPr>
          <w:noProof/>
        </w:rPr>
        <w:lastRenderedPageBreak/>
        <w:drawing>
          <wp:anchor distT="0" distB="0" distL="114300" distR="114300" simplePos="0" relativeHeight="251658260" behindDoc="1" locked="0" layoutInCell="1" allowOverlap="1" wp14:anchorId="40EEABA6" wp14:editId="5127BECA">
            <wp:simplePos x="0" y="0"/>
            <wp:positionH relativeFrom="column">
              <wp:posOffset>843915</wp:posOffset>
            </wp:positionH>
            <wp:positionV relativeFrom="paragraph">
              <wp:posOffset>5176471</wp:posOffset>
            </wp:positionV>
            <wp:extent cx="2011680" cy="1508760"/>
            <wp:effectExtent l="0" t="0" r="7620" b="0"/>
            <wp:wrapTight wrapText="bothSides">
              <wp:wrapPolygon edited="0">
                <wp:start x="0" y="0"/>
                <wp:lineTo x="0" y="21273"/>
                <wp:lineTo x="21477" y="21273"/>
                <wp:lineTo x="21477" y="0"/>
                <wp:lineTo x="0" y="0"/>
              </wp:wrapPolygon>
            </wp:wrapTight>
            <wp:docPr id="642914430" name="Afbeelding 34" descr="Afbeelding met hemel, wolk, gras, verv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descr="Afbeelding met hemel, wolk, gras, verven&#10;&#10;Automatisch gegenereerde beschrijv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1680" cy="1508760"/>
                    </a:xfrm>
                    <a:prstGeom prst="rect">
                      <a:avLst/>
                    </a:prstGeom>
                    <a:noFill/>
                    <a:ln>
                      <a:noFill/>
                    </a:ln>
                  </pic:spPr>
                </pic:pic>
              </a:graphicData>
            </a:graphic>
          </wp:anchor>
        </w:drawing>
      </w:r>
      <w:r w:rsidR="000A3BF3" w:rsidRPr="004646E7">
        <w:rPr>
          <w:noProof/>
        </w:rPr>
        <w:drawing>
          <wp:anchor distT="0" distB="0" distL="114300" distR="114300" simplePos="0" relativeHeight="251658257" behindDoc="1" locked="0" layoutInCell="1" allowOverlap="1" wp14:anchorId="0CD495EE" wp14:editId="1E61CF9C">
            <wp:simplePos x="0" y="0"/>
            <wp:positionH relativeFrom="column">
              <wp:posOffset>4015105</wp:posOffset>
            </wp:positionH>
            <wp:positionV relativeFrom="paragraph">
              <wp:posOffset>3313430</wp:posOffset>
            </wp:positionV>
            <wp:extent cx="2353310" cy="1765300"/>
            <wp:effectExtent l="0" t="0" r="8890" b="6350"/>
            <wp:wrapTight wrapText="bothSides">
              <wp:wrapPolygon edited="0">
                <wp:start x="0" y="0"/>
                <wp:lineTo x="0" y="21445"/>
                <wp:lineTo x="21507" y="21445"/>
                <wp:lineTo x="21507" y="0"/>
                <wp:lineTo x="0" y="0"/>
              </wp:wrapPolygon>
            </wp:wrapTight>
            <wp:docPr id="1936986616" name="Afbeelding 48" descr="Afbeelding met schermopname, blauw, paars,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descr="Afbeelding met schermopname, blauw, paars, licht&#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3310" cy="1765300"/>
                    </a:xfrm>
                    <a:prstGeom prst="rect">
                      <a:avLst/>
                    </a:prstGeom>
                    <a:noFill/>
                  </pic:spPr>
                </pic:pic>
              </a:graphicData>
            </a:graphic>
            <wp14:sizeRelH relativeFrom="page">
              <wp14:pctWidth>0</wp14:pctWidth>
            </wp14:sizeRelH>
            <wp14:sizeRelV relativeFrom="page">
              <wp14:pctHeight>0</wp14:pctHeight>
            </wp14:sizeRelV>
          </wp:anchor>
        </w:drawing>
      </w:r>
      <w:r w:rsidR="000A3BF3" w:rsidRPr="004646E7">
        <w:rPr>
          <w:noProof/>
        </w:rPr>
        <w:drawing>
          <wp:anchor distT="0" distB="0" distL="114300" distR="114300" simplePos="0" relativeHeight="251658262" behindDoc="1" locked="0" layoutInCell="1" allowOverlap="1" wp14:anchorId="0FFA43E4" wp14:editId="7820304F">
            <wp:simplePos x="0" y="0"/>
            <wp:positionH relativeFrom="margin">
              <wp:posOffset>-443230</wp:posOffset>
            </wp:positionH>
            <wp:positionV relativeFrom="paragraph">
              <wp:posOffset>462915</wp:posOffset>
            </wp:positionV>
            <wp:extent cx="3147060" cy="2362200"/>
            <wp:effectExtent l="0" t="7620" r="7620" b="7620"/>
            <wp:wrapTight wrapText="bothSides">
              <wp:wrapPolygon edited="0">
                <wp:start x="-52" y="21530"/>
                <wp:lineTo x="21522" y="21530"/>
                <wp:lineTo x="21522" y="105"/>
                <wp:lineTo x="-52" y="105"/>
                <wp:lineTo x="-52" y="21530"/>
              </wp:wrapPolygon>
            </wp:wrapTight>
            <wp:docPr id="1820146766" name="Afbeelding 37" descr="Afbeelding met plafond, paars, Magenta,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plafond, paars, Magenta, overdekt&#10;&#10;Automatisch gegenereerde beschrijv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147060" cy="2362200"/>
                    </a:xfrm>
                    <a:prstGeom prst="rect">
                      <a:avLst/>
                    </a:prstGeom>
                    <a:noFill/>
                    <a:ln>
                      <a:noFill/>
                    </a:ln>
                  </pic:spPr>
                </pic:pic>
              </a:graphicData>
            </a:graphic>
          </wp:anchor>
        </w:drawing>
      </w:r>
      <w:r w:rsidR="000A3BF3" w:rsidRPr="004646E7">
        <w:rPr>
          <w:noProof/>
        </w:rPr>
        <w:drawing>
          <wp:anchor distT="0" distB="0" distL="114300" distR="114300" simplePos="0" relativeHeight="251658259" behindDoc="1" locked="0" layoutInCell="1" allowOverlap="1" wp14:anchorId="1F3BE044" wp14:editId="0813C55F">
            <wp:simplePos x="0" y="0"/>
            <wp:positionH relativeFrom="column">
              <wp:posOffset>3062605</wp:posOffset>
            </wp:positionH>
            <wp:positionV relativeFrom="paragraph">
              <wp:posOffset>5183505</wp:posOffset>
            </wp:positionV>
            <wp:extent cx="2011680" cy="1508760"/>
            <wp:effectExtent l="0" t="0" r="7620" b="0"/>
            <wp:wrapTight wrapText="bothSides">
              <wp:wrapPolygon edited="0">
                <wp:start x="0" y="0"/>
                <wp:lineTo x="0" y="21273"/>
                <wp:lineTo x="21477" y="21273"/>
                <wp:lineTo x="21477" y="0"/>
                <wp:lineTo x="0" y="0"/>
              </wp:wrapPolygon>
            </wp:wrapTight>
            <wp:docPr id="16089716" name="Afbeelding 33" descr="Afbeelding met plant, hemel, wolk, gr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descr="Afbeelding met plant, hemel, wolk, gras&#10;&#10;Automatisch gegenereerde beschrijv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1680" cy="1508760"/>
                    </a:xfrm>
                    <a:prstGeom prst="rect">
                      <a:avLst/>
                    </a:prstGeom>
                    <a:noFill/>
                    <a:ln>
                      <a:noFill/>
                    </a:ln>
                  </pic:spPr>
                </pic:pic>
              </a:graphicData>
            </a:graphic>
          </wp:anchor>
        </w:drawing>
      </w:r>
      <w:r w:rsidR="000A3BF3" w:rsidRPr="004646E7">
        <w:rPr>
          <w:noProof/>
        </w:rPr>
        <w:drawing>
          <wp:anchor distT="0" distB="0" distL="114300" distR="114300" simplePos="0" relativeHeight="251658261" behindDoc="1" locked="0" layoutInCell="1" allowOverlap="1" wp14:anchorId="0F0B390E" wp14:editId="6C2B8583">
            <wp:simplePos x="0" y="0"/>
            <wp:positionH relativeFrom="column">
              <wp:posOffset>-292735</wp:posOffset>
            </wp:positionH>
            <wp:positionV relativeFrom="paragraph">
              <wp:posOffset>3477260</wp:posOffset>
            </wp:positionV>
            <wp:extent cx="2042160" cy="1531620"/>
            <wp:effectExtent l="7620" t="0" r="3810" b="3810"/>
            <wp:wrapTight wrapText="bothSides">
              <wp:wrapPolygon edited="0">
                <wp:start x="81" y="21707"/>
                <wp:lineTo x="21439" y="21707"/>
                <wp:lineTo x="21439" y="215"/>
                <wp:lineTo x="81" y="215"/>
                <wp:lineTo x="81" y="21707"/>
              </wp:wrapPolygon>
            </wp:wrapTight>
            <wp:docPr id="301032704" name="Afbeelding 36" descr="Afbeelding met Amb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descr="Afbeelding met Amber&#10;&#10;Automatisch gegenereerde beschrijv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042160" cy="1531620"/>
                    </a:xfrm>
                    <a:prstGeom prst="rect">
                      <a:avLst/>
                    </a:prstGeom>
                    <a:noFill/>
                    <a:ln>
                      <a:noFill/>
                    </a:ln>
                  </pic:spPr>
                </pic:pic>
              </a:graphicData>
            </a:graphic>
          </wp:anchor>
        </w:drawing>
      </w:r>
      <w:r w:rsidR="000A3BF3" w:rsidRPr="004646E7">
        <w:rPr>
          <w:noProof/>
        </w:rPr>
        <w:drawing>
          <wp:anchor distT="0" distB="0" distL="114300" distR="114300" simplePos="0" relativeHeight="251658258" behindDoc="1" locked="0" layoutInCell="1" allowOverlap="1" wp14:anchorId="3C987C8B" wp14:editId="296660B3">
            <wp:simplePos x="0" y="0"/>
            <wp:positionH relativeFrom="margin">
              <wp:posOffset>1565910</wp:posOffset>
            </wp:positionH>
            <wp:positionV relativeFrom="paragraph">
              <wp:posOffset>3278505</wp:posOffset>
            </wp:positionV>
            <wp:extent cx="2400300" cy="1800225"/>
            <wp:effectExtent l="0" t="0" r="0" b="9525"/>
            <wp:wrapTight wrapText="bothSides">
              <wp:wrapPolygon edited="0">
                <wp:start x="0" y="0"/>
                <wp:lineTo x="0" y="21486"/>
                <wp:lineTo x="21429" y="21486"/>
                <wp:lineTo x="21429" y="0"/>
                <wp:lineTo x="0" y="0"/>
              </wp:wrapPolygon>
            </wp:wrapTight>
            <wp:docPr id="1119385628" name="Afbeelding 35" descr="Afbeelding met kleding, jurk, kuns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descr="Afbeelding met kleding, jurk, kunst, persoon&#10;&#10;Automatisch gegenereerde beschrijv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anchor>
        </w:drawing>
      </w:r>
      <w:r w:rsidR="004646E7" w:rsidRPr="004646E7">
        <w:rPr>
          <w:noProof/>
        </w:rPr>
        <w:drawing>
          <wp:anchor distT="0" distB="0" distL="114300" distR="114300" simplePos="0" relativeHeight="251658253" behindDoc="0" locked="0" layoutInCell="1" allowOverlap="1" wp14:anchorId="14654A00" wp14:editId="31FD0B06">
            <wp:simplePos x="0" y="0"/>
            <wp:positionH relativeFrom="column">
              <wp:posOffset>2544445</wp:posOffset>
            </wp:positionH>
            <wp:positionV relativeFrom="paragraph">
              <wp:posOffset>76200</wp:posOffset>
            </wp:positionV>
            <wp:extent cx="3784600" cy="2838450"/>
            <wp:effectExtent l="0" t="0" r="6350" b="0"/>
            <wp:wrapSquare wrapText="bothSides"/>
            <wp:docPr id="414606410" name="Afbeelding 49" descr="Afbeelding met licht, verlichting, lamp,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descr="Afbeelding met licht, verlichting, lamp, overdekt&#10;&#10;Automatisch gegenereerde beschrijv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4600" cy="2838450"/>
                    </a:xfrm>
                    <a:prstGeom prst="rect">
                      <a:avLst/>
                    </a:prstGeom>
                    <a:noFill/>
                  </pic:spPr>
                </pic:pic>
              </a:graphicData>
            </a:graphic>
            <wp14:sizeRelH relativeFrom="page">
              <wp14:pctWidth>0</wp14:pctWidth>
            </wp14:sizeRelH>
            <wp14:sizeRelV relativeFrom="page">
              <wp14:pctHeight>0</wp14:pctHeight>
            </wp14:sizeRelV>
          </wp:anchor>
        </w:drawing>
      </w:r>
    </w:p>
    <w:p w14:paraId="0D874170" w14:textId="30F8DFAB" w:rsidR="004646E7" w:rsidRPr="004646E7" w:rsidRDefault="004646E7" w:rsidP="004646E7">
      <w:r w:rsidRPr="004646E7">
        <w:rPr>
          <w:rFonts w:hint="cs"/>
        </w:rPr>
        <w:br w:type="page"/>
      </w:r>
    </w:p>
    <w:p w14:paraId="18E610B4" w14:textId="77777777" w:rsidR="004646E7" w:rsidRPr="004646E7" w:rsidRDefault="004646E7" w:rsidP="004646E7"/>
    <w:p w14:paraId="4D1B778C" w14:textId="2EBD6BAF" w:rsidR="004646E7" w:rsidRPr="004646E7" w:rsidRDefault="004646E7" w:rsidP="004646E7">
      <w:r w:rsidRPr="004646E7">
        <w:t>Na het volgen van het p</w:t>
      </w:r>
      <w:r w:rsidR="00FD2193">
        <w:t>a</w:t>
      </w:r>
      <w:r w:rsidRPr="004646E7">
        <w:t xml:space="preserve">arse licht komen we in een ruimte met een paarse boom. Het voelt hier al wat hoopvoller. Dit is ook het thema van de ruimte. We worden geïntroduceerd </w:t>
      </w:r>
      <w:r w:rsidR="00517858">
        <w:t>met</w:t>
      </w:r>
      <w:r w:rsidRPr="004646E7">
        <w:t xml:space="preserve"> het beeld van de toekomst. Hier word je verdrietig van en ontstaat er een wanhopig gevoel. Maar dit wordt omgezet naar gedrevenheid wanneer je de interactie begint met het opruimen van de toekomst.</w:t>
      </w:r>
    </w:p>
    <w:p w14:paraId="31C60B81" w14:textId="77777777" w:rsidR="004646E7" w:rsidRPr="004646E7" w:rsidRDefault="004646E7" w:rsidP="004646E7">
      <w:r w:rsidRPr="004646E7">
        <w:t>Hierdoor zie je de boom steeds feller branden en de beelden hoopvoller worden. Tijdens het raken van de gladde muren zie je dingen zweven naar de prullenbakken. Het beeld wordt kleurrijker en mooier. Naast de beelden word je ook door de kinderen aangemoedigd.</w:t>
      </w:r>
    </w:p>
    <w:p w14:paraId="15B41EF2" w14:textId="77777777" w:rsidR="004646E7" w:rsidRPr="004646E7" w:rsidRDefault="004646E7" w:rsidP="004646E7"/>
    <w:p w14:paraId="3A13DD8A" w14:textId="77777777" w:rsidR="004646E7" w:rsidRPr="004646E7" w:rsidRDefault="004646E7" w:rsidP="004646E7">
      <w:r w:rsidRPr="004646E7">
        <w:t>Vervolgens wordt ons ook verteld dat de wereld zich slimmer kan indelen. Dit laat je al na denken over wat allemaal anders kan.</w:t>
      </w:r>
      <w:r w:rsidRPr="004646E7">
        <w:rPr>
          <w:rFonts w:hint="cs"/>
        </w:rPr>
        <w:br w:type="page"/>
      </w:r>
    </w:p>
    <w:p w14:paraId="2726D6BE" w14:textId="6AB02AED" w:rsidR="004646E7" w:rsidRPr="004646E7" w:rsidRDefault="004646E7" w:rsidP="004646E7">
      <w:r w:rsidRPr="004646E7">
        <w:rPr>
          <w:rFonts w:hint="cs"/>
          <w:noProof/>
        </w:rPr>
        <w:lastRenderedPageBreak/>
        <mc:AlternateContent>
          <mc:Choice Requires="wps">
            <w:drawing>
              <wp:anchor distT="0" distB="0" distL="114300" distR="114300" simplePos="0" relativeHeight="251658255" behindDoc="0" locked="0" layoutInCell="1" allowOverlap="1" wp14:anchorId="52887A37" wp14:editId="48BBE0E9">
                <wp:simplePos x="0" y="0"/>
                <wp:positionH relativeFrom="column">
                  <wp:posOffset>3474085</wp:posOffset>
                </wp:positionH>
                <wp:positionV relativeFrom="paragraph">
                  <wp:posOffset>-635</wp:posOffset>
                </wp:positionV>
                <wp:extent cx="2270760" cy="7391400"/>
                <wp:effectExtent l="0" t="0" r="15240" b="19050"/>
                <wp:wrapNone/>
                <wp:docPr id="1702859548" name="Tekstvak 47"/>
                <wp:cNvGraphicFramePr/>
                <a:graphic xmlns:a="http://schemas.openxmlformats.org/drawingml/2006/main">
                  <a:graphicData uri="http://schemas.microsoft.com/office/word/2010/wordprocessingShape">
                    <wps:wsp>
                      <wps:cNvSpPr txBox="1"/>
                      <wps:spPr>
                        <a:xfrm>
                          <a:off x="0" y="0"/>
                          <a:ext cx="2270760" cy="7391400"/>
                        </a:xfrm>
                        <a:prstGeom prst="rect">
                          <a:avLst/>
                        </a:prstGeom>
                        <a:solidFill>
                          <a:schemeClr val="lt1"/>
                        </a:solidFill>
                        <a:ln w="6350">
                          <a:solidFill>
                            <a:prstClr val="black"/>
                          </a:solidFill>
                        </a:ln>
                      </wps:spPr>
                      <wps:txbx>
                        <w:txbxContent>
                          <w:p w14:paraId="595E64F5" w14:textId="77777777" w:rsidR="004646E7" w:rsidRDefault="004646E7" w:rsidP="004646E7">
                            <w:r>
                              <w:t xml:space="preserve">We eindigen in een ruimt waar een variatie van natuurbeelden getoond wordt op een rondscherm. Er wordt een gedicht voorgedragen die ons moet motiveren. Het somberen bericht wordt omgezet naar een reden voor actie. </w:t>
                            </w:r>
                          </w:p>
                          <w:p w14:paraId="1553FC60" w14:textId="77777777" w:rsidR="004646E7" w:rsidRDefault="004646E7" w:rsidP="004646E7"/>
                          <w:p w14:paraId="52059B88" w14:textId="77777777" w:rsidR="004646E7" w:rsidRDefault="004646E7" w:rsidP="004646E7">
                            <w:r>
                              <w:t>Maar dar stopt het. Je eindigt met een gevoel van ‘maar wat moet ik doen?’</w:t>
                            </w:r>
                          </w:p>
                          <w:p w14:paraId="3C2C9423" w14:textId="77777777" w:rsidR="004646E7" w:rsidRDefault="004646E7" w:rsidP="004646E7"/>
                          <w:p w14:paraId="153BD37E" w14:textId="77777777" w:rsidR="004646E7" w:rsidRDefault="004646E7" w:rsidP="004646E7">
                            <w: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887A37" id="Tekstvak 47" o:spid="_x0000_s1027" type="#_x0000_t202" style="position:absolute;margin-left:273.55pt;margin-top:-.05pt;width:178.8pt;height:58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" fillcolor="white [3201]" strokeweight=".5pt">
                <v:textbox>
                  <w:txbxContent>
                    <w:p w14:paraId="595E64F5" w14:textId="77777777" w:rsidR="004646E7" w:rsidRDefault="004646E7" w:rsidP="004646E7">
                      <w:r>
                        <w:t xml:space="preserve">We eindigen in een ruimt waar een variatie van natuurbeelden getoond wordt op een rondscherm. Er wordt een gedicht voorgedragen die ons moet motiveren. Het somberen bericht wordt omgezet naar een reden voor actie. </w:t>
                      </w:r>
                    </w:p>
                    <w:p w14:paraId="1553FC60" w14:textId="77777777" w:rsidR="004646E7" w:rsidRDefault="004646E7" w:rsidP="004646E7"/>
                    <w:p w14:paraId="52059B88" w14:textId="77777777" w:rsidR="004646E7" w:rsidRDefault="004646E7" w:rsidP="004646E7">
                      <w:r>
                        <w:t>Maar dar stopt het. Je eindigt met een gevoel van ‘maar wat moet ik doen?’</w:t>
                      </w:r>
                    </w:p>
                    <w:p w14:paraId="3C2C9423" w14:textId="77777777" w:rsidR="004646E7" w:rsidRDefault="004646E7" w:rsidP="004646E7"/>
                    <w:p w14:paraId="153BD37E" w14:textId="77777777" w:rsidR="004646E7" w:rsidRDefault="004646E7" w:rsidP="004646E7">
                      <w:r>
                        <w:t xml:space="preserve"> </w:t>
                      </w:r>
                    </w:p>
                  </w:txbxContent>
                </v:textbox>
              </v:shape>
            </w:pict>
          </mc:Fallback>
        </mc:AlternateContent>
      </w:r>
      <w:r w:rsidRPr="004646E7">
        <w:rPr>
          <w:rFonts w:hint="cs"/>
          <w:noProof/>
        </w:rPr>
        <w:drawing>
          <wp:anchor distT="0" distB="0" distL="114300" distR="114300" simplePos="0" relativeHeight="251658254" behindDoc="1" locked="0" layoutInCell="1" allowOverlap="1" wp14:anchorId="58C57701" wp14:editId="664D9A2D">
            <wp:simplePos x="0" y="0"/>
            <wp:positionH relativeFrom="column">
              <wp:posOffset>0</wp:posOffset>
            </wp:positionH>
            <wp:positionV relativeFrom="paragraph">
              <wp:posOffset>0</wp:posOffset>
            </wp:positionV>
            <wp:extent cx="3271520" cy="2453640"/>
            <wp:effectExtent l="0" t="0" r="5080" b="3810"/>
            <wp:wrapNone/>
            <wp:docPr id="1755763894" name="Afbeelding 46" descr="Afbeelding met buitenshuis, plant, hemel, wa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buitenshuis, plant, hemel, water&#10;&#10;Automatisch gegenereerde beschrijv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71520" cy="2453640"/>
                    </a:xfrm>
                    <a:prstGeom prst="rect">
                      <a:avLst/>
                    </a:prstGeom>
                    <a:noFill/>
                  </pic:spPr>
                </pic:pic>
              </a:graphicData>
            </a:graphic>
            <wp14:sizeRelH relativeFrom="page">
              <wp14:pctWidth>0</wp14:pctWidth>
            </wp14:sizeRelH>
            <wp14:sizeRelV relativeFrom="page">
              <wp14:pctHeight>0</wp14:pctHeight>
            </wp14:sizeRelV>
          </wp:anchor>
        </w:drawing>
      </w:r>
      <w:r w:rsidRPr="004646E7">
        <w:rPr>
          <w:noProof/>
        </w:rPr>
        <w:drawing>
          <wp:inline distT="0" distB="0" distL="0" distR="0" wp14:anchorId="571745D4" wp14:editId="47536B71">
            <wp:extent cx="3268980" cy="2453640"/>
            <wp:effectExtent l="0" t="0" r="7620" b="3810"/>
            <wp:docPr id="1593829220" name="Afbeelding 32" descr="Afbeelding met rif,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descr="Afbeelding met rif, kunst&#10;&#10;Automatisch gegenereerde beschrijv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8980" cy="2453640"/>
                    </a:xfrm>
                    <a:prstGeom prst="rect">
                      <a:avLst/>
                    </a:prstGeom>
                    <a:noFill/>
                    <a:ln>
                      <a:noFill/>
                    </a:ln>
                  </pic:spPr>
                </pic:pic>
              </a:graphicData>
            </a:graphic>
          </wp:inline>
        </w:drawing>
      </w:r>
      <w:r w:rsidRPr="004646E7">
        <w:rPr>
          <w:noProof/>
        </w:rPr>
        <w:drawing>
          <wp:inline distT="0" distB="0" distL="0" distR="0" wp14:anchorId="32DEA78A" wp14:editId="0775A54F">
            <wp:extent cx="3284220" cy="2468880"/>
            <wp:effectExtent l="0" t="0" r="0" b="7620"/>
            <wp:docPr id="142736424" name="Afbeelding 31" descr="Afbeelding met raam, boom, gebouw, mi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descr="Afbeelding met raam, boom, gebouw, mist&#10;&#10;Automatisch gegenereerde beschrijv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4220" cy="2468880"/>
                    </a:xfrm>
                    <a:prstGeom prst="rect">
                      <a:avLst/>
                    </a:prstGeom>
                    <a:noFill/>
                    <a:ln>
                      <a:noFill/>
                    </a:ln>
                  </pic:spPr>
                </pic:pic>
              </a:graphicData>
            </a:graphic>
          </wp:inline>
        </w:drawing>
      </w:r>
      <w:r w:rsidRPr="004646E7">
        <w:rPr>
          <w:noProof/>
        </w:rPr>
        <w:drawing>
          <wp:inline distT="0" distB="0" distL="0" distR="0" wp14:anchorId="22CE2496" wp14:editId="40FB659A">
            <wp:extent cx="3291840" cy="2468880"/>
            <wp:effectExtent l="0" t="0" r="3810" b="7620"/>
            <wp:docPr id="113488896" name="Afbeelding 30" descr="Afbeelding met verlichting, licht, overdekt,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descr="Afbeelding met verlichting, licht, overdekt, muur&#10;&#10;Automatisch gegenereerde beschrijv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809082C" w14:textId="77777777" w:rsidR="004646E7" w:rsidRPr="004646E7" w:rsidRDefault="004646E7" w:rsidP="004646E7"/>
    <w:p w14:paraId="2CA21E00" w14:textId="520CD881" w:rsidR="004646E7" w:rsidRPr="004646E7" w:rsidRDefault="004646E7" w:rsidP="004646E7"/>
    <w:p w14:paraId="00B540AA" w14:textId="10A36919" w:rsidR="004646E7" w:rsidRDefault="004646E7">
      <w:r>
        <w:br w:type="page"/>
      </w:r>
    </w:p>
    <w:p w14:paraId="6803A0B2" w14:textId="7B7EC093" w:rsidR="004646E7" w:rsidRDefault="004646E7" w:rsidP="004646E7">
      <w:pPr>
        <w:pStyle w:val="Kop1"/>
      </w:pPr>
      <w:bookmarkStart w:id="46" w:name="_Bijlage_2"/>
      <w:bookmarkStart w:id="47" w:name="_Toc185604420"/>
      <w:bookmarkEnd w:id="46"/>
      <w:r>
        <w:lastRenderedPageBreak/>
        <w:t>Bijlage 2</w:t>
      </w:r>
      <w:bookmarkEnd w:id="47"/>
    </w:p>
    <w:p w14:paraId="754E7F13" w14:textId="77777777" w:rsidR="004646E7" w:rsidRPr="004646E7" w:rsidRDefault="004646E7" w:rsidP="004646E7">
      <w:pPr>
        <w:rPr>
          <w:b/>
          <w:bCs/>
          <w:sz w:val="28"/>
          <w:szCs w:val="28"/>
        </w:rPr>
      </w:pPr>
      <w:bookmarkStart w:id="48" w:name="_Toc179460462"/>
      <w:r w:rsidRPr="004646E7">
        <w:rPr>
          <w:b/>
          <w:bCs/>
          <w:sz w:val="28"/>
          <w:szCs w:val="28"/>
        </w:rPr>
        <w:t>Klimaatverandering</w:t>
      </w:r>
      <w:bookmarkEnd w:id="48"/>
    </w:p>
    <w:p w14:paraId="5F6E00D3" w14:textId="77777777" w:rsidR="004646E7" w:rsidRDefault="004646E7" w:rsidP="004646E7">
      <w:r>
        <w:t>Klimaatverandering is proces dat het gevolg is van zowel natuurlijke als menselijke factoren, waarbij de huidige snelle opwarming voornamelijk veroorzaakt wordt door de menselijke factoren sinds de industriële revolutie. De grootste factor is de toename in broeikasgassen in de atmosfeer.</w:t>
      </w:r>
    </w:p>
    <w:p w14:paraId="1A22817C" w14:textId="77777777" w:rsidR="004646E7" w:rsidRPr="004646E7" w:rsidRDefault="004646E7" w:rsidP="004646E7">
      <w:pPr>
        <w:rPr>
          <w:b/>
          <w:bCs/>
          <w:sz w:val="28"/>
          <w:szCs w:val="28"/>
        </w:rPr>
      </w:pPr>
      <w:bookmarkStart w:id="49" w:name="_Toc179460463"/>
      <w:r w:rsidRPr="004646E7">
        <w:rPr>
          <w:b/>
          <w:bCs/>
          <w:sz w:val="28"/>
          <w:szCs w:val="28"/>
        </w:rPr>
        <w:t>Broeikasgassen en broeikaseffect</w:t>
      </w:r>
      <w:bookmarkEnd w:id="49"/>
    </w:p>
    <w:p w14:paraId="38CE3BED" w14:textId="77777777" w:rsidR="004646E7" w:rsidRDefault="004646E7" w:rsidP="004646E7">
      <w:r>
        <w:t>Broeikasgassen zijn oorspronkelijk van nature voorkomende gassen in de atmosfeer. Door een deel van het zonlicht en van de door de aarde uitgestraalde warmte te absorberen, garanderen zij de voorwaarden voor het leven op deze planeet, dit broeikaseffect is een natuurlijk verschijnsel. Zonder het broeikaseffect zou de gemiddelde temperatuur op aarde ongeveer -18 graden Celsius zijn, in plaats van de huidige 14 graden Celsius.</w:t>
      </w:r>
    </w:p>
    <w:p w14:paraId="5ADDD0AF" w14:textId="65CB8014" w:rsidR="004646E7" w:rsidRDefault="004646E7" w:rsidP="004646E7">
      <w:r w:rsidRPr="005560C5">
        <w:rPr>
          <w:noProof/>
        </w:rPr>
        <w:drawing>
          <wp:anchor distT="0" distB="0" distL="114300" distR="114300" simplePos="0" relativeHeight="251658256" behindDoc="1" locked="0" layoutInCell="1" allowOverlap="1" wp14:anchorId="1E5AC6EB" wp14:editId="1B8DE4FD">
            <wp:simplePos x="0" y="0"/>
            <wp:positionH relativeFrom="column">
              <wp:posOffset>-822960</wp:posOffset>
            </wp:positionH>
            <wp:positionV relativeFrom="paragraph">
              <wp:posOffset>5080</wp:posOffset>
            </wp:positionV>
            <wp:extent cx="4015740" cy="3663389"/>
            <wp:effectExtent l="0" t="0" r="3810" b="0"/>
            <wp:wrapSquare wrapText="bothSides"/>
            <wp:docPr id="1359061173"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61173" name="Afbeelding 1" descr="Afbeelding met tekst, schermopname, nummer, Lettertype&#10;&#10;Automatisch gegenereerde beschrijving"/>
                    <pic:cNvPicPr/>
                  </pic:nvPicPr>
                  <pic:blipFill>
                    <a:blip r:embed="rId60">
                      <a:extLst>
                        <a:ext uri="{28A0092B-C50C-407E-A947-70E740481C1C}">
                          <a14:useLocalDpi xmlns:a14="http://schemas.microsoft.com/office/drawing/2010/main" val="0"/>
                        </a:ext>
                      </a:extLst>
                    </a:blip>
                    <a:stretch>
                      <a:fillRect/>
                    </a:stretch>
                  </pic:blipFill>
                  <pic:spPr>
                    <a:xfrm>
                      <a:off x="0" y="0"/>
                      <a:ext cx="4015740" cy="3663389"/>
                    </a:xfrm>
                    <a:prstGeom prst="rect">
                      <a:avLst/>
                    </a:prstGeom>
                  </pic:spPr>
                </pic:pic>
              </a:graphicData>
            </a:graphic>
            <wp14:sizeRelH relativeFrom="page">
              <wp14:pctWidth>0</wp14:pctWidth>
            </wp14:sizeRelH>
            <wp14:sizeRelV relativeFrom="page">
              <wp14:pctHeight>0</wp14:pctHeight>
            </wp14:sizeRelV>
          </wp:anchor>
        </w:drawing>
      </w:r>
      <w:r>
        <w:t>Door menselijke activiteiten komen er extra broeikasgassen in de atmosfeer wat er voor zorgt dat het natuurlijk broeikaseffect versterkt wordt en tot opwarming zorgt. De belangrijkste broeikasgassen zijn Koolstofdioxide(CO2), Methaan(CH4), Lachgas(N2O), Fluorkoolwaterstoffen(HFK’s, CFK’s), Zwavelhexafluoride(SF6) en Stikstoftrifluoride(NF3).</w:t>
      </w:r>
      <w:sdt>
        <w:sdtPr>
          <w:id w:val="1885443741"/>
          <w:citation/>
        </w:sdtPr>
        <w:sdtContent>
          <w:r>
            <w:fldChar w:fldCharType="begin"/>
          </w:r>
          <w:r>
            <w:instrText xml:space="preserve"> CITATION Kli \l 1043 </w:instrText>
          </w:r>
          <w:r>
            <w:fldChar w:fldCharType="separate"/>
          </w:r>
          <w:r w:rsidR="009C7E22">
            <w:rPr>
              <w:noProof/>
            </w:rPr>
            <w:t xml:space="preserve"> (Klimaat.be, sd)</w:t>
          </w:r>
          <w:r>
            <w:fldChar w:fldCharType="end"/>
          </w:r>
        </w:sdtContent>
      </w:sdt>
    </w:p>
    <w:p w14:paraId="0A9B9E66" w14:textId="77777777" w:rsidR="004646E7" w:rsidRDefault="004646E7" w:rsidP="004646E7">
      <w:r>
        <w:t>De gefluoreerde gassen, zwavelhexafluoride en stikstoftrifluoride zijn industriële broeikasgassen. Deze worden dus in de huidige industrie gebruikt als onder andere koelvloeistof, geluidsisolatie en ontvetter in de productie van LCD-schermen.</w:t>
      </w:r>
    </w:p>
    <w:p w14:paraId="0F1853D9" w14:textId="77777777" w:rsidR="004646E7" w:rsidRDefault="004646E7" w:rsidP="004646E7">
      <w:r>
        <w:br w:type="page"/>
      </w:r>
    </w:p>
    <w:p w14:paraId="3355666D" w14:textId="77777777" w:rsidR="004646E7" w:rsidRPr="004646E7" w:rsidRDefault="004646E7" w:rsidP="004646E7">
      <w:pPr>
        <w:rPr>
          <w:b/>
          <w:bCs/>
          <w:sz w:val="28"/>
          <w:szCs w:val="28"/>
        </w:rPr>
      </w:pPr>
      <w:bookmarkStart w:id="50" w:name="_Toc179460464"/>
      <w:r w:rsidRPr="004646E7">
        <w:rPr>
          <w:b/>
          <w:bCs/>
          <w:sz w:val="28"/>
          <w:szCs w:val="28"/>
        </w:rPr>
        <w:lastRenderedPageBreak/>
        <w:t>Verbranding van fossiele brandstoffen</w:t>
      </w:r>
      <w:bookmarkEnd w:id="50"/>
    </w:p>
    <w:p w14:paraId="6E473F15" w14:textId="77777777" w:rsidR="004646E7" w:rsidRDefault="004646E7" w:rsidP="004646E7">
      <w:r>
        <w:t xml:space="preserve">Verbranding van fossiele brandstoffen(steenkool, olie en aardgas) voor energieproductie, transport en industrie is de grootste bron van menselijke CO2-uitstoot. Deze verbranding zorgt voor meer dan 75% van de totale broeikasgasemissies wereldwijd. </w:t>
      </w:r>
    </w:p>
    <w:p w14:paraId="3E4C0084" w14:textId="77777777" w:rsidR="004646E7" w:rsidRDefault="004646E7" w:rsidP="004646E7">
      <w:r>
        <w:t>Fossiele brandstoffen worden vooral gebruikt in:</w:t>
      </w:r>
    </w:p>
    <w:p w14:paraId="04BC9369" w14:textId="77777777" w:rsidR="004646E7" w:rsidRDefault="004646E7" w:rsidP="004646E7">
      <w:pPr>
        <w:pStyle w:val="Lijstalinea"/>
        <w:numPr>
          <w:ilvl w:val="0"/>
          <w:numId w:val="4"/>
        </w:numPr>
      </w:pPr>
      <w:r>
        <w:t xml:space="preserve">Energiecentrales(Elektriciteit en warmteproductie), </w:t>
      </w:r>
    </w:p>
    <w:p w14:paraId="516FD33F" w14:textId="77777777" w:rsidR="004646E7" w:rsidRDefault="004646E7" w:rsidP="004646E7">
      <w:pPr>
        <w:pStyle w:val="Lijstalinea"/>
        <w:numPr>
          <w:ilvl w:val="0"/>
          <w:numId w:val="4"/>
        </w:numPr>
      </w:pPr>
      <w:r>
        <w:t xml:space="preserve">Transport(Auto’s, vliegtuigen, schepen en andere vormen van vervoer die op benzine, diesel of kerosine rijden), </w:t>
      </w:r>
    </w:p>
    <w:p w14:paraId="4A080941" w14:textId="77777777" w:rsidR="004646E7" w:rsidRDefault="004646E7" w:rsidP="004646E7">
      <w:pPr>
        <w:pStyle w:val="Lijstalinea"/>
        <w:numPr>
          <w:ilvl w:val="0"/>
          <w:numId w:val="4"/>
        </w:numPr>
      </w:pPr>
      <w:r>
        <w:t>Industrie(staalproductie, cementproductie en chemische processen, die grote hoeveelheden energie nodig hebben).</w:t>
      </w:r>
    </w:p>
    <w:p w14:paraId="3157D5A3" w14:textId="5F89EEEC" w:rsidR="004646E7" w:rsidRDefault="004646E7" w:rsidP="004646E7">
      <w:r>
        <w:t xml:space="preserve">Als je kijkt naar de totale uitstoot van CO2 in de wereld kun je zien dat in 1900 het ongeveer 1,2 </w:t>
      </w:r>
      <w:proofErr w:type="spellStart"/>
      <w:r>
        <w:t>tonnes</w:t>
      </w:r>
      <w:proofErr w:type="spellEnd"/>
      <w:r>
        <w:t xml:space="preserve"> in de wereld per persoon uitgestoten wordt en nu in 2023 ongeveer 4,7 </w:t>
      </w:r>
      <w:proofErr w:type="spellStart"/>
      <w:r>
        <w:t>tonnes</w:t>
      </w:r>
      <w:proofErr w:type="spellEnd"/>
      <w:r>
        <w:t xml:space="preserve"> per persoon, dit is bijna een 4x hogere uitstoot per persoon. Het gemiddelde in Nederland lag in 1900 2,8 t per persoon en in 2023 op 7,1 bijna een 3x hogere uitstoot. </w:t>
      </w:r>
      <w:sdt>
        <w:sdtPr>
          <w:id w:val="1865943062"/>
          <w:citation/>
        </w:sdtPr>
        <w:sdtContent>
          <w:r>
            <w:fldChar w:fldCharType="begin"/>
          </w:r>
          <w:r>
            <w:instrText xml:space="preserve"> CITATION Our \l 1043 </w:instrText>
          </w:r>
          <w:r>
            <w:fldChar w:fldCharType="separate"/>
          </w:r>
          <w:r w:rsidR="009C7E22">
            <w:rPr>
              <w:noProof/>
            </w:rPr>
            <w:t>(Ourworldindata, sd)</w:t>
          </w:r>
          <w:r>
            <w:fldChar w:fldCharType="end"/>
          </w:r>
        </w:sdtContent>
      </w:sdt>
    </w:p>
    <w:p w14:paraId="11AB8B96" w14:textId="77777777" w:rsidR="004646E7" w:rsidRDefault="004646E7" w:rsidP="004646E7">
      <w:r>
        <w:rPr>
          <w:noProof/>
        </w:rPr>
        <w:drawing>
          <wp:inline distT="0" distB="0" distL="0" distR="0" wp14:anchorId="2D96798E" wp14:editId="670180B2">
            <wp:extent cx="6431536" cy="3543300"/>
            <wp:effectExtent l="0" t="0" r="7620" b="0"/>
            <wp:docPr id="1552601825" name="Afbeelding 1" descr="Afbeelding met tekst, schermopname,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1825" name="Afbeelding 1" descr="Afbeelding met tekst, schermopname, lijn, Perceel&#10;&#10;Automatisch gegenereerde beschrijving"/>
                    <pic:cNvPicPr/>
                  </pic:nvPicPr>
                  <pic:blipFill>
                    <a:blip r:embed="rId61">
                      <a:extLst>
                        <a:ext uri="{28A0092B-C50C-407E-A947-70E740481C1C}">
                          <a14:useLocalDpi xmlns:a14="http://schemas.microsoft.com/office/drawing/2010/main" val="0"/>
                        </a:ext>
                      </a:extLst>
                    </a:blip>
                    <a:stretch>
                      <a:fillRect/>
                    </a:stretch>
                  </pic:blipFill>
                  <pic:spPr>
                    <a:xfrm>
                      <a:off x="0" y="0"/>
                      <a:ext cx="6439167" cy="3547504"/>
                    </a:xfrm>
                    <a:prstGeom prst="rect">
                      <a:avLst/>
                    </a:prstGeom>
                  </pic:spPr>
                </pic:pic>
              </a:graphicData>
            </a:graphic>
          </wp:inline>
        </w:drawing>
      </w:r>
    </w:p>
    <w:p w14:paraId="7D16A3E6" w14:textId="77777777" w:rsidR="004646E7" w:rsidRDefault="004646E7" w:rsidP="004646E7"/>
    <w:p w14:paraId="689AA769" w14:textId="77777777" w:rsidR="004646E7" w:rsidRPr="004646E7" w:rsidRDefault="004646E7" w:rsidP="004646E7">
      <w:pPr>
        <w:rPr>
          <w:b/>
          <w:bCs/>
          <w:sz w:val="28"/>
          <w:szCs w:val="28"/>
        </w:rPr>
      </w:pPr>
      <w:bookmarkStart w:id="51" w:name="_Toc179460465"/>
      <w:r w:rsidRPr="004646E7">
        <w:rPr>
          <w:b/>
          <w:bCs/>
          <w:sz w:val="28"/>
          <w:szCs w:val="28"/>
        </w:rPr>
        <w:t>Ontbossing</w:t>
      </w:r>
      <w:bookmarkEnd w:id="51"/>
    </w:p>
    <w:p w14:paraId="101566E7" w14:textId="77777777" w:rsidR="004646E7" w:rsidRDefault="004646E7" w:rsidP="004646E7">
      <w:r>
        <w:t>Door dit verhoogde CO2 uitstoot hebben bomen en planten een cruciale rol in het absorberen van de koolstof, dit door het natuurlijke proces Fotosynthese. Fotosynthese bij bomen planten en andere groene organismen zorgen ervoor dat de CO2 uit de atmosfeer samen met water om gezet wordt in zuurstof en glucose. Bomen en bossen functioneren als koolstofputten, dit betekend dat ze meer CO2 opnemen dan dat ze uitstoten Dit maakt ze van vitaal belang voor het klimaat, volgens schattingen nemen bossen wereldwijd ongeveer 30% van de menselijke CO2-uitstoot op.</w:t>
      </w:r>
    </w:p>
    <w:p w14:paraId="201953C8" w14:textId="77777777" w:rsidR="004646E7" w:rsidRDefault="004646E7" w:rsidP="004646E7">
      <w:r>
        <w:lastRenderedPageBreak/>
        <w:t>Ontbossing heeft een groot impact op de capaciteit van de aarde om CO2 op te slaan. Als er bomen verbrand en gekapt worden komt de opgeslagen koolstof weer vrij in de vorm van CO2. Dit verhoogt de concentratie broeikasgassen in de atmosfeer. Ook zorgt ontbossing in minder capaciteit van de wereld om toekomstige CO2-uitstoot te kunnen absorberen.</w:t>
      </w:r>
    </w:p>
    <w:p w14:paraId="06AFEB6A" w14:textId="08A01F67" w:rsidR="004646E7" w:rsidRDefault="004646E7" w:rsidP="004646E7">
      <w:r>
        <w:t xml:space="preserve">De snelheid van het kappen van bomen is enorm, ongeveer worden er elke twee seconde een grote van een voetbalveld gekapt, waardoor als dit zo aanhoud er geschat wordt dat in 2030 wel 80% van de wereldwijde ontbossing plaatsvind in 11 gebieden. Het gaat onder andere over de Amazone, Borneo en Sumatra, het Congobekken en het oosten van Australië. </w:t>
      </w:r>
      <w:sdt>
        <w:sdtPr>
          <w:id w:val="-1932735074"/>
          <w:citation/>
        </w:sdtPr>
        <w:sdtContent>
          <w:r>
            <w:fldChar w:fldCharType="begin"/>
          </w:r>
          <w:r>
            <w:instrText xml:space="preserve"> CITATION WWF \l 1043 </w:instrText>
          </w:r>
          <w:r>
            <w:fldChar w:fldCharType="separate"/>
          </w:r>
          <w:r w:rsidR="009C7E22">
            <w:rPr>
              <w:noProof/>
            </w:rPr>
            <w:t>(WWF, sd)</w:t>
          </w:r>
          <w:r>
            <w:fldChar w:fldCharType="end"/>
          </w:r>
        </w:sdtContent>
      </w:sdt>
      <w:r>
        <w:t xml:space="preserve"> </w:t>
      </w:r>
    </w:p>
    <w:p w14:paraId="25E6E720" w14:textId="77777777" w:rsidR="004646E7" w:rsidRDefault="004646E7" w:rsidP="004646E7"/>
    <w:p w14:paraId="263D7125" w14:textId="77777777" w:rsidR="004646E7" w:rsidRPr="004646E7" w:rsidRDefault="004646E7" w:rsidP="004646E7">
      <w:pPr>
        <w:rPr>
          <w:b/>
          <w:bCs/>
          <w:sz w:val="28"/>
          <w:szCs w:val="28"/>
        </w:rPr>
      </w:pPr>
      <w:bookmarkStart w:id="52" w:name="_Toc179460466"/>
      <w:r w:rsidRPr="004646E7">
        <w:rPr>
          <w:b/>
          <w:bCs/>
          <w:sz w:val="28"/>
          <w:szCs w:val="28"/>
        </w:rPr>
        <w:t>Oceaanvervuiling</w:t>
      </w:r>
      <w:bookmarkEnd w:id="52"/>
    </w:p>
    <w:p w14:paraId="1E2A6CF7" w14:textId="77777777" w:rsidR="004646E7" w:rsidRDefault="004646E7" w:rsidP="004646E7">
      <w:r>
        <w:t xml:space="preserve">Oceanen absorberen ongeveer 25 tot 30 % van alle menselijke CO2-uitstoot, door de toename van alle CO2 die ze op moeten nemen vindt er een </w:t>
      </w:r>
      <w:proofErr w:type="spellStart"/>
      <w:r>
        <w:t>process</w:t>
      </w:r>
      <w:proofErr w:type="spellEnd"/>
      <w:r>
        <w:t xml:space="preserve"> plaats dat bekend staat als </w:t>
      </w:r>
      <w:proofErr w:type="spellStart"/>
      <w:r>
        <w:t>oceeanverzuring</w:t>
      </w:r>
      <w:proofErr w:type="spellEnd"/>
      <w:r>
        <w:t xml:space="preserve">. Oceaanverzuring is de naam voor het </w:t>
      </w:r>
      <w:proofErr w:type="spellStart"/>
      <w:r>
        <w:t>process</w:t>
      </w:r>
      <w:proofErr w:type="spellEnd"/>
      <w:r>
        <w:t xml:space="preserve"> dat er voort zorgt dat de PH-waarde van het zeewater daalt door de oplosbare CO2 die zuur vormt in het water. De verzuring zorgt ervoor dat de marine ecosystemen verslechteren, Met name op koraalriffen, schelpdieren en plankton deze organismes gebruiken calciumcarbonaat om hun schelpen en skeletten te bouwen. Het verlies van deze organismes verstoort de koolstofcyclus van de oceaan.</w:t>
      </w:r>
    </w:p>
    <w:p w14:paraId="5CA2EF02" w14:textId="77777777" w:rsidR="004646E7" w:rsidRPr="004646E7" w:rsidRDefault="004646E7" w:rsidP="004646E7">
      <w:pPr>
        <w:rPr>
          <w:b/>
          <w:bCs/>
          <w:sz w:val="28"/>
          <w:szCs w:val="28"/>
        </w:rPr>
      </w:pPr>
      <w:bookmarkStart w:id="53" w:name="_Toc179460467"/>
      <w:r w:rsidRPr="004646E7">
        <w:rPr>
          <w:b/>
          <w:bCs/>
          <w:sz w:val="28"/>
          <w:szCs w:val="28"/>
        </w:rPr>
        <w:t>Plasticvervuiling en eutrofiering</w:t>
      </w:r>
      <w:bookmarkEnd w:id="53"/>
      <w:r w:rsidRPr="004646E7">
        <w:rPr>
          <w:b/>
          <w:bCs/>
          <w:sz w:val="28"/>
          <w:szCs w:val="28"/>
        </w:rPr>
        <w:t xml:space="preserve"> </w:t>
      </w:r>
    </w:p>
    <w:p w14:paraId="71B8112A" w14:textId="3F2188D7" w:rsidR="004646E7" w:rsidRDefault="004646E7" w:rsidP="004646E7">
      <w:r>
        <w:t xml:space="preserve">Plasticvervuiling is een wereldwijd probleem, naar schatting komt er ongeveer 8 miljoen ton </w:t>
      </w:r>
      <w:proofErr w:type="spellStart"/>
      <w:r>
        <w:t>platic</w:t>
      </w:r>
      <w:proofErr w:type="spellEnd"/>
      <w:r>
        <w:t xml:space="preserve"> elk jaar in de oceaan terecht. Ook een groot probleem is de afbraak van </w:t>
      </w:r>
      <w:proofErr w:type="spellStart"/>
      <w:r>
        <w:t>plactic</w:t>
      </w:r>
      <w:proofErr w:type="spellEnd"/>
      <w:r>
        <w:t xml:space="preserve"> in de oceaan, bij het afbreken van plastic komt methaan en ethaan vrij.</w:t>
      </w:r>
      <w:sdt>
        <w:sdtPr>
          <w:id w:val="-40364936"/>
          <w:citation/>
        </w:sdtPr>
        <w:sdtContent>
          <w:r>
            <w:fldChar w:fldCharType="begin"/>
          </w:r>
          <w:r>
            <w:instrText xml:space="preserve"> CITATION ocean \l 1043 </w:instrText>
          </w:r>
          <w:r>
            <w:fldChar w:fldCharType="separate"/>
          </w:r>
          <w:r w:rsidR="009C7E22">
            <w:rPr>
              <w:noProof/>
            </w:rPr>
            <w:t xml:space="preserve"> (oceanfdn, sd)</w:t>
          </w:r>
          <w:r>
            <w:fldChar w:fldCharType="end"/>
          </w:r>
        </w:sdtContent>
      </w:sdt>
    </w:p>
    <w:p w14:paraId="3D77789C" w14:textId="48B2BB8F" w:rsidR="004646E7" w:rsidRDefault="004646E7" w:rsidP="004646E7">
      <w:r>
        <w:t>Eutrofiering treedt op wanneer er overtollige voedingstoffen zoals stikstof en fosfor in de oceaan terecht komen. Dit zorgt ervoor dat algen overmatig gaan groeien, dit leidt tot zuurstofarme gebieden in de oceaan ook wel bekend als dode zones. In deze dode zones vindt bijna geen koolstofvastlegging plaats, Ook zorgt de afbraak van deze algen in deze zones ervoor dat er extra uitstoot is van lachgas(N2O).</w:t>
      </w:r>
      <w:sdt>
        <w:sdtPr>
          <w:id w:val="243528350"/>
          <w:citation/>
        </w:sdtPr>
        <w:sdtContent>
          <w:r>
            <w:fldChar w:fldCharType="begin"/>
          </w:r>
          <w:r>
            <w:instrText xml:space="preserve"> CITATION Nau \l 1043 </w:instrText>
          </w:r>
          <w:r>
            <w:fldChar w:fldCharType="separate"/>
          </w:r>
          <w:r w:rsidR="009C7E22">
            <w:rPr>
              <w:noProof/>
            </w:rPr>
            <w:t xml:space="preserve"> (Nausicaa, sd)</w:t>
          </w:r>
          <w:r>
            <w:fldChar w:fldCharType="end"/>
          </w:r>
        </w:sdtContent>
      </w:sdt>
    </w:p>
    <w:p w14:paraId="2B5AD85B" w14:textId="77777777" w:rsidR="004646E7" w:rsidRDefault="004646E7" w:rsidP="004646E7"/>
    <w:p w14:paraId="572AF32C" w14:textId="77777777" w:rsidR="004646E7" w:rsidRDefault="004646E7" w:rsidP="004646E7">
      <w:r>
        <w:br w:type="page"/>
      </w:r>
    </w:p>
    <w:p w14:paraId="25BFD034" w14:textId="77777777" w:rsidR="004646E7" w:rsidRPr="004646E7" w:rsidRDefault="004646E7" w:rsidP="004646E7">
      <w:pPr>
        <w:rPr>
          <w:b/>
          <w:bCs/>
          <w:sz w:val="28"/>
          <w:szCs w:val="28"/>
        </w:rPr>
      </w:pPr>
      <w:bookmarkStart w:id="54" w:name="_Toc179460468"/>
      <w:r w:rsidRPr="004646E7">
        <w:rPr>
          <w:b/>
          <w:bCs/>
          <w:sz w:val="28"/>
          <w:szCs w:val="28"/>
        </w:rPr>
        <w:lastRenderedPageBreak/>
        <w:t>Wat kan de mens doen om te helpen</w:t>
      </w:r>
      <w:bookmarkEnd w:id="54"/>
    </w:p>
    <w:p w14:paraId="4AA31FF9" w14:textId="77777777" w:rsidR="004646E7" w:rsidRDefault="004646E7" w:rsidP="004646E7">
      <w:r>
        <w:t xml:space="preserve">Er zijn veel verschillende manieren wat de mens van een standaard huishouden kan doen om de aarde te helpen, dit moet gedaan worden om de totale opwarming van de aarde tot 1,5 graden Celsius te beperken. </w:t>
      </w:r>
    </w:p>
    <w:p w14:paraId="6F0E7F6D" w14:textId="77777777" w:rsidR="004646E7" w:rsidRPr="004646E7" w:rsidRDefault="004646E7" w:rsidP="004646E7">
      <w:pPr>
        <w:rPr>
          <w:b/>
          <w:bCs/>
          <w:sz w:val="28"/>
          <w:szCs w:val="28"/>
        </w:rPr>
      </w:pPr>
      <w:bookmarkStart w:id="55" w:name="_Toc179460469"/>
      <w:r w:rsidRPr="004646E7">
        <w:rPr>
          <w:b/>
          <w:bCs/>
          <w:sz w:val="28"/>
          <w:szCs w:val="28"/>
        </w:rPr>
        <w:t>Vermindering van de CO2-voetafdruk</w:t>
      </w:r>
      <w:bookmarkEnd w:id="55"/>
    </w:p>
    <w:p w14:paraId="1A3B6EFD" w14:textId="31CD41B5" w:rsidR="004646E7" w:rsidRDefault="004646E7" w:rsidP="004646E7">
      <w:r>
        <w:t xml:space="preserve">Om er voor te zorgen dat de CO2-voetafdruk van een mens kleiner wordt, moet je zorgen dat er zo min mogelijk CO2 gebruikt wordt. Als je gaat kijken naar wat een gemiddeld mens heeft, is het </w:t>
      </w:r>
      <w:proofErr w:type="spellStart"/>
      <w:r>
        <w:t>het</w:t>
      </w:r>
      <w:proofErr w:type="spellEnd"/>
      <w:r>
        <w:t xml:space="preserve"> makkelijkst om je huis te verduurzamen, dit kan bereikt worden door het huis goed te isoleren zodat er minder verwarming nodig is om het huis warm te houden. Ook energiezuinige apparaten zoals LED lampen in plaats van gloeilampen en TL buizen, Als laatste binnen het huis overschakelen naar hernieuwbare energie zoals zonnepanelen en of over te stappen naar een energieleverancier die groene stroom aanbiedt.</w:t>
      </w:r>
      <w:sdt>
        <w:sdtPr>
          <w:id w:val="-371767626"/>
          <w:citation/>
        </w:sdtPr>
        <w:sdtContent>
          <w:r>
            <w:fldChar w:fldCharType="begin"/>
          </w:r>
          <w:r>
            <w:instrText xml:space="preserve"> CITATION IPC231 \l 1043 </w:instrText>
          </w:r>
          <w:r>
            <w:fldChar w:fldCharType="separate"/>
          </w:r>
          <w:r w:rsidR="009C7E22">
            <w:rPr>
              <w:noProof/>
            </w:rPr>
            <w:t xml:space="preserve"> (IPCC, 2023)</w:t>
          </w:r>
          <w:r>
            <w:fldChar w:fldCharType="end"/>
          </w:r>
        </w:sdtContent>
      </w:sdt>
    </w:p>
    <w:p w14:paraId="751D9315" w14:textId="38CA37DB" w:rsidR="004646E7" w:rsidRDefault="004646E7" w:rsidP="004646E7">
      <w:r>
        <w:t>Ook door gebruik te maken van duurzaam transport kan de mens hun CO2-voetafdruk verminderen. Als er vaker de fiets of het openbaar vervoer wordt verbruikt scheelt dit auto’s op de weg en ook minder CO2 uitstoot. Ook het overstappen naar elektrische voertuigen is al een verbetering omdat deze minder CO2 produceren dan voertuigen op fossiele brandstoffen. Ook het gebruik van het vliegtuig is aanzienlijk slechter dan het reizen per trein.</w:t>
      </w:r>
      <w:sdt>
        <w:sdtPr>
          <w:id w:val="-587921147"/>
          <w:citation/>
        </w:sdtPr>
        <w:sdtContent>
          <w:r>
            <w:fldChar w:fldCharType="begin"/>
          </w:r>
          <w:r>
            <w:instrText xml:space="preserve"> CITATION IPC23 \l 1043 </w:instrText>
          </w:r>
          <w:r>
            <w:fldChar w:fldCharType="separate"/>
          </w:r>
          <w:r w:rsidR="009C7E22">
            <w:rPr>
              <w:noProof/>
            </w:rPr>
            <w:t xml:space="preserve"> (IPCC, 2023)</w:t>
          </w:r>
          <w:r>
            <w:fldChar w:fldCharType="end"/>
          </w:r>
        </w:sdtContent>
      </w:sdt>
    </w:p>
    <w:p w14:paraId="0AA08F28" w14:textId="77777777" w:rsidR="004646E7" w:rsidRPr="004646E7" w:rsidRDefault="004646E7" w:rsidP="004646E7">
      <w:pPr>
        <w:rPr>
          <w:b/>
          <w:bCs/>
          <w:sz w:val="28"/>
          <w:szCs w:val="28"/>
        </w:rPr>
      </w:pPr>
      <w:bookmarkStart w:id="56" w:name="_Toc179460470"/>
      <w:r w:rsidRPr="004646E7">
        <w:rPr>
          <w:b/>
          <w:bCs/>
          <w:sz w:val="28"/>
          <w:szCs w:val="28"/>
        </w:rPr>
        <w:t>Plantaardig dieet</w:t>
      </w:r>
      <w:bookmarkEnd w:id="56"/>
    </w:p>
    <w:p w14:paraId="4CA0B531" w14:textId="6E2CB268" w:rsidR="004646E7" w:rsidRDefault="004646E7" w:rsidP="004646E7">
      <w:r>
        <w:t xml:space="preserve">Voedselproductie met name de veehouderij is een van de grootste bronnen van broeikasgassen, het overstappen naar een plantaardig dieet zal resulteren in mindere uitstoot van methaan en stikstof. Tegenwoordig is de beschikbaarheid van plantaardige producten steeds groter waardoor overstappen naar vlees en zuivelvervangers makkelijker. </w:t>
      </w:r>
      <w:sdt>
        <w:sdtPr>
          <w:id w:val="1325859841"/>
          <w:citation/>
        </w:sdtPr>
        <w:sdtContent>
          <w:r>
            <w:fldChar w:fldCharType="begin"/>
          </w:r>
          <w:r>
            <w:instrText xml:space="preserve"> CITATION Our1 \l 1043 </w:instrText>
          </w:r>
          <w:r>
            <w:fldChar w:fldCharType="separate"/>
          </w:r>
          <w:r w:rsidR="009C7E22">
            <w:rPr>
              <w:noProof/>
            </w:rPr>
            <w:t>(Our world in data, sd)</w:t>
          </w:r>
          <w:r>
            <w:fldChar w:fldCharType="end"/>
          </w:r>
        </w:sdtContent>
      </w:sdt>
    </w:p>
    <w:p w14:paraId="4C53F377" w14:textId="77777777" w:rsidR="004646E7" w:rsidRDefault="004646E7" w:rsidP="004646E7">
      <w:r>
        <w:t>Lokaal en seizoensgebonden eten kan helpen de CO2-uistoot te verminderen dit omdat het transport van voedsel over lange afstanden dan niet nodig is.</w:t>
      </w:r>
    </w:p>
    <w:p w14:paraId="4BAFEDD4" w14:textId="77777777" w:rsidR="004646E7" w:rsidRPr="004646E7" w:rsidRDefault="004646E7" w:rsidP="004646E7">
      <w:pPr>
        <w:rPr>
          <w:b/>
          <w:bCs/>
          <w:sz w:val="28"/>
          <w:szCs w:val="28"/>
        </w:rPr>
      </w:pPr>
      <w:bookmarkStart w:id="57" w:name="_Toc179460471"/>
      <w:r w:rsidRPr="004646E7">
        <w:rPr>
          <w:b/>
          <w:bCs/>
          <w:sz w:val="28"/>
          <w:szCs w:val="28"/>
        </w:rPr>
        <w:t>Vermindering van afval</w:t>
      </w:r>
      <w:bookmarkEnd w:id="57"/>
    </w:p>
    <w:p w14:paraId="3743B070" w14:textId="77777777" w:rsidR="004646E7" w:rsidRDefault="004646E7" w:rsidP="004646E7">
      <w:r>
        <w:t>Door het verminderen van afval zal er minder vervuiling zijn van de natuurlijke hulpbronnen van de aarde. De vermindering van plasticgebruik zal de grootste impact hebben in het herstellen van de natuur. Door herbruikbare flessen, boodschappentassen en voedselcontainers te gebruiken kan er veel afval al geëlimineerd worden.</w:t>
      </w:r>
    </w:p>
    <w:p w14:paraId="3AD48B09" w14:textId="11EDC93B" w:rsidR="004646E7" w:rsidRDefault="004646E7" w:rsidP="004646E7">
      <w:r>
        <w:t xml:space="preserve">Ook zal het niet onnodig eten weggooien zorgen voor minder afval op de stortplaatsen. Als je eten zoals restjes niet weg gegooid kan er vaak nog een dag van gegeten worden, of bewaard in bijvoorbeeld de vriezer. Dit zorgt er ook meteen voor dat er minder eten </w:t>
      </w:r>
      <w:proofErr w:type="spellStart"/>
      <w:r>
        <w:t>geproduceert</w:t>
      </w:r>
      <w:proofErr w:type="spellEnd"/>
      <w:r>
        <w:t xml:space="preserve"> hoeft te worden en daardoor minder broeikasgassen vrijkomen bij de productie.</w:t>
      </w:r>
      <w:sdt>
        <w:sdtPr>
          <w:id w:val="-1955092072"/>
          <w:citation/>
        </w:sdtPr>
        <w:sdtContent>
          <w:r>
            <w:fldChar w:fldCharType="begin"/>
          </w:r>
          <w:r>
            <w:instrText xml:space="preserve">CITATION EEA \l 1043 </w:instrText>
          </w:r>
          <w:r>
            <w:fldChar w:fldCharType="separate"/>
          </w:r>
          <w:r w:rsidR="009C7E22">
            <w:rPr>
              <w:noProof/>
            </w:rPr>
            <w:t xml:space="preserve"> (EEA, 2024)</w:t>
          </w:r>
          <w:r>
            <w:fldChar w:fldCharType="end"/>
          </w:r>
        </w:sdtContent>
      </w:sdt>
    </w:p>
    <w:p w14:paraId="06E6A3A7" w14:textId="77777777" w:rsidR="004646E7" w:rsidRDefault="004646E7" w:rsidP="004646E7"/>
    <w:p w14:paraId="5920E6CD" w14:textId="77777777" w:rsidR="004646E7" w:rsidRDefault="004646E7" w:rsidP="004646E7"/>
    <w:p w14:paraId="5A9A055C" w14:textId="77777777" w:rsidR="004646E7" w:rsidRDefault="004646E7" w:rsidP="004646E7"/>
    <w:p w14:paraId="7D2D2DA5" w14:textId="77777777" w:rsidR="004646E7" w:rsidRDefault="004646E7" w:rsidP="004646E7"/>
    <w:p w14:paraId="5E433BF5" w14:textId="77777777" w:rsidR="004646E7" w:rsidRDefault="004646E7" w:rsidP="004646E7"/>
    <w:p w14:paraId="54601F03" w14:textId="77777777" w:rsidR="004646E7" w:rsidRPr="004646E7" w:rsidRDefault="004646E7" w:rsidP="004646E7">
      <w:pPr>
        <w:rPr>
          <w:b/>
          <w:bCs/>
          <w:sz w:val="28"/>
          <w:szCs w:val="28"/>
        </w:rPr>
      </w:pPr>
      <w:bookmarkStart w:id="58" w:name="_Toc179460472"/>
      <w:r w:rsidRPr="004646E7">
        <w:rPr>
          <w:b/>
          <w:bCs/>
          <w:sz w:val="28"/>
          <w:szCs w:val="28"/>
        </w:rPr>
        <w:lastRenderedPageBreak/>
        <w:t>Ondersteunen van groene en duurzame bedrijven</w:t>
      </w:r>
      <w:bookmarkEnd w:id="58"/>
    </w:p>
    <w:p w14:paraId="06929D58" w14:textId="77777777" w:rsidR="004646E7" w:rsidRDefault="004646E7" w:rsidP="004646E7">
      <w:r>
        <w:t>Door als consument te kiezen voor groene en duurzame bedrijven kan er een verschuiving plaats vinden naar een duurzamere economie. Door duurzaam te consumeren door bij bedrijven te kopen die een duurzaam productieproces hebben bijvoorbeeld fair trade producten. Ook producten kopen die ecologisch verantwoord zijn zal helpen, certificeringen zoals B Corp en Rainforest Alliance zijn officiële duurzame en ecologische verantwoorden producten.</w:t>
      </w:r>
    </w:p>
    <w:p w14:paraId="41AAF7FC" w14:textId="77777777" w:rsidR="004646E7" w:rsidRPr="004646E7" w:rsidRDefault="004646E7" w:rsidP="004646E7">
      <w:pPr>
        <w:rPr>
          <w:b/>
          <w:bCs/>
          <w:sz w:val="28"/>
          <w:szCs w:val="28"/>
        </w:rPr>
      </w:pPr>
      <w:bookmarkStart w:id="59" w:name="_Toc179460473"/>
      <w:r w:rsidRPr="004646E7">
        <w:rPr>
          <w:b/>
          <w:bCs/>
          <w:sz w:val="28"/>
          <w:szCs w:val="28"/>
        </w:rPr>
        <w:t>Politieke betrokkenheid en beleidsveranderingen</w:t>
      </w:r>
      <w:bookmarkEnd w:id="59"/>
    </w:p>
    <w:p w14:paraId="56F84F2B" w14:textId="77777777" w:rsidR="004646E7" w:rsidRDefault="004646E7" w:rsidP="004646E7">
      <w:r>
        <w:t xml:space="preserve">Door te stemmen op politici die zich inzetten voor klimaatactie, kunnen burgers zorgen voor strengere milieuwetten en stimulansen voor hernieuwbare energie, duurzame landbouw en bescherming van natuurgebieden. </w:t>
      </w:r>
    </w:p>
    <w:p w14:paraId="0F020F8C" w14:textId="77777777" w:rsidR="004646E7" w:rsidRDefault="004646E7" w:rsidP="004646E7">
      <w:r>
        <w:t xml:space="preserve">Ook petities ondertekenen en betrokken raken bij milieugroepen zoals Greenpeace of </w:t>
      </w:r>
      <w:proofErr w:type="spellStart"/>
      <w:r>
        <w:t>Fridays</w:t>
      </w:r>
      <w:proofErr w:type="spellEnd"/>
      <w:r>
        <w:t xml:space="preserve"> </w:t>
      </w:r>
      <w:proofErr w:type="spellStart"/>
      <w:r>
        <w:t>for</w:t>
      </w:r>
      <w:proofErr w:type="spellEnd"/>
      <w:r>
        <w:t xml:space="preserve"> </w:t>
      </w:r>
      <w:proofErr w:type="spellStart"/>
      <w:r>
        <w:t>Future</w:t>
      </w:r>
      <w:proofErr w:type="spellEnd"/>
      <w:r>
        <w:t xml:space="preserve"> kunnen helpen de druk op regeringen en bedrijven op te voeren o duurzamere keuzes te maken.</w:t>
      </w:r>
    </w:p>
    <w:p w14:paraId="5D1B290D" w14:textId="77777777" w:rsidR="004646E7" w:rsidRPr="004646E7" w:rsidRDefault="004646E7" w:rsidP="004646E7">
      <w:pPr>
        <w:rPr>
          <w:b/>
          <w:bCs/>
          <w:sz w:val="28"/>
          <w:szCs w:val="28"/>
        </w:rPr>
      </w:pPr>
      <w:bookmarkStart w:id="60" w:name="_Toc179460474"/>
      <w:r w:rsidRPr="004646E7">
        <w:rPr>
          <w:b/>
          <w:bCs/>
          <w:sz w:val="28"/>
          <w:szCs w:val="28"/>
        </w:rPr>
        <w:t>Conclusie</w:t>
      </w:r>
      <w:bookmarkEnd w:id="60"/>
    </w:p>
    <w:p w14:paraId="7602C497" w14:textId="77777777" w:rsidR="004646E7" w:rsidRPr="00BE3EB7" w:rsidRDefault="004646E7" w:rsidP="004646E7">
      <w:r w:rsidRPr="00BE3EB7">
        <w:t>De klimaatcrisis en milieuvervuiling vormen een ernstige bedreiging voor de aarde en voor het leven zoals we dat kennen. Terwijl overheden en bedrijven een cruciale rol spelen in het aanpakken van deze problemen, is de actie van individuele mensen van even groot belang. Elke keuze die we maken, van de energie die we gebruiken tot het voedsel dat we eten, draagt bij aan de collectieve impact op het klimaat en de gezondheid van de planeet.</w:t>
      </w:r>
    </w:p>
    <w:p w14:paraId="633CD222" w14:textId="77777777" w:rsidR="004646E7" w:rsidRPr="00BE3EB7" w:rsidRDefault="004646E7" w:rsidP="004646E7">
      <w:r w:rsidRPr="00BE3EB7">
        <w:t xml:space="preserve">Individuen kunnen een substantiële bijdrage leveren door hun </w:t>
      </w:r>
      <w:r w:rsidRPr="00BE3EB7">
        <w:rPr>
          <w:b/>
          <w:bCs/>
        </w:rPr>
        <w:t>CO2-voetafdruk te verkleinen</w:t>
      </w:r>
      <w:r w:rsidRPr="00BE3EB7">
        <w:t xml:space="preserve">, zoals door minder energie te gebruiken, duurzame transportmiddelen te kiezen en hun consumptie van dierlijke producten te verminderen. </w:t>
      </w:r>
      <w:r w:rsidRPr="00BE3EB7">
        <w:rPr>
          <w:b/>
          <w:bCs/>
        </w:rPr>
        <w:t>Afvalvermindering</w:t>
      </w:r>
      <w:r w:rsidRPr="00BE3EB7">
        <w:t xml:space="preserve"> en deelname aan de circulaire economie, zoals hergebruik, recyclen, en repareren, helpen de hoeveelheid afval te beperken en natuurlijke hulpbronnen te behouden. Ook het </w:t>
      </w:r>
      <w:r w:rsidRPr="00BE3EB7">
        <w:rPr>
          <w:b/>
          <w:bCs/>
        </w:rPr>
        <w:t>beschermen van biodiversiteit</w:t>
      </w:r>
      <w:r w:rsidRPr="00BE3EB7">
        <w:t xml:space="preserve"> door middel van herbebossing, natuurbehoud, en ondersteuning van duurzame landbouw is essentieel voor het herstel van onze ecosystemen en het vasthouden van CO2. Daarnaast kan de steun voor </w:t>
      </w:r>
      <w:r w:rsidRPr="00BE3EB7">
        <w:rPr>
          <w:b/>
          <w:bCs/>
        </w:rPr>
        <w:t>groene bedrijven en beleidsmakers</w:t>
      </w:r>
      <w:r w:rsidRPr="00BE3EB7">
        <w:t xml:space="preserve"> die zich inzetten voor duurzaamheid, de overgang naar een duurzamere economie versnellen.</w:t>
      </w:r>
    </w:p>
    <w:p w14:paraId="2F56572B" w14:textId="4AF9734A" w:rsidR="009C7E22" w:rsidRDefault="004646E7" w:rsidP="004646E7">
      <w:r w:rsidRPr="00BE3EB7">
        <w:t xml:space="preserve">Het is duidelijk dat als we als mensheid de vernietiging van onze planeet willen afwenden, </w:t>
      </w:r>
      <w:r w:rsidRPr="00BE3EB7">
        <w:rPr>
          <w:b/>
          <w:bCs/>
        </w:rPr>
        <w:t>collectieve actie</w:t>
      </w:r>
      <w:r w:rsidRPr="00BE3EB7">
        <w:t xml:space="preserve"> nodig is. De wereld verbeteren begint bij elke keuze die we maken en hoe we ons als samenleving verenigen om voor een gezonde, leefbare aarde te zorgen. Niet alleen voor onszelf, maar ook voor toekomstige generaties. De uitdagingen zijn groot, maar het vermogen om verandering te bewerkstelligen ligt in onze handen. Het is nu belangrijker dan ooit dat iedereen bijdraagt aan de verbetering van de aarde, door bewuste keuzes te maken en verantwoordelijkheid te nemen voor de wereld om ons heen.</w:t>
      </w:r>
    </w:p>
    <w:p w14:paraId="5EC8C595" w14:textId="77777777" w:rsidR="009C7E22" w:rsidRDefault="009C7E22">
      <w:r>
        <w:br w:type="page"/>
      </w:r>
    </w:p>
    <w:p w14:paraId="2724D483" w14:textId="7565C0D6" w:rsidR="004646E7" w:rsidRDefault="009C7E22" w:rsidP="009C7E22">
      <w:pPr>
        <w:pStyle w:val="Kop1"/>
      </w:pPr>
      <w:bookmarkStart w:id="61" w:name="_Toc185604421"/>
      <w:r>
        <w:lastRenderedPageBreak/>
        <w:t>Bijlage 3</w:t>
      </w:r>
      <w:bookmarkEnd w:id="61"/>
    </w:p>
    <w:p w14:paraId="44B9390C" w14:textId="77777777" w:rsidR="009C7E22" w:rsidRDefault="009C7E22" w:rsidP="009C7E22">
      <w:pPr>
        <w:spacing w:after="0"/>
      </w:pPr>
      <w:r w:rsidRPr="009C7E22">
        <w:rPr>
          <w:b/>
          <w:bCs/>
        </w:rPr>
        <w:t>Aanbeveling voor het gebruik van een Time-of-Flight-sensor voor high five-detectie</w:t>
      </w:r>
      <w:r w:rsidRPr="009C7E22">
        <w:t> </w:t>
      </w:r>
    </w:p>
    <w:p w14:paraId="53543C91" w14:textId="77777777" w:rsidR="009C7E22" w:rsidRPr="009C7E22" w:rsidRDefault="009C7E22" w:rsidP="009C7E22">
      <w:pPr>
        <w:spacing w:after="0"/>
      </w:pPr>
    </w:p>
    <w:p w14:paraId="10CE483F" w14:textId="77777777" w:rsidR="009C7E22" w:rsidRPr="009C7E22" w:rsidRDefault="009C7E22" w:rsidP="009C7E22">
      <w:pPr>
        <w:spacing w:after="0"/>
      </w:pPr>
      <w:r w:rsidRPr="009C7E22">
        <w:rPr>
          <w:b/>
          <w:bCs/>
        </w:rPr>
        <w:t>Voorgestelde sensor: Time-of-Flight (</w:t>
      </w:r>
      <w:proofErr w:type="spellStart"/>
      <w:r w:rsidRPr="009C7E22">
        <w:rPr>
          <w:b/>
          <w:bCs/>
        </w:rPr>
        <w:t>ToF</w:t>
      </w:r>
      <w:proofErr w:type="spellEnd"/>
      <w:r w:rsidRPr="009C7E22">
        <w:rPr>
          <w:b/>
          <w:bCs/>
        </w:rPr>
        <w:t>)</w:t>
      </w:r>
      <w:r w:rsidRPr="009C7E22">
        <w:t> </w:t>
      </w:r>
    </w:p>
    <w:p w14:paraId="54B645EB" w14:textId="163AF9CB" w:rsidR="009C7E22" w:rsidRPr="009C7E22" w:rsidRDefault="009C7E22" w:rsidP="009C7E22">
      <w:pPr>
        <w:spacing w:after="0"/>
      </w:pPr>
      <w:r w:rsidRPr="000437EA">
        <w:t xml:space="preserve">Een </w:t>
      </w:r>
      <w:proofErr w:type="spellStart"/>
      <w:r w:rsidRPr="000437EA">
        <w:t>ToF</w:t>
      </w:r>
      <w:proofErr w:type="spellEnd"/>
      <w:r w:rsidRPr="000437EA">
        <w:t xml:space="preserve">-sensor, zoals de </w:t>
      </w:r>
      <w:r w:rsidRPr="000437EA">
        <w:rPr>
          <w:b/>
          <w:bCs/>
        </w:rPr>
        <w:t>VL53L0X</w:t>
      </w:r>
      <w:r w:rsidRPr="000437EA">
        <w:t xml:space="preserve"> of </w:t>
      </w:r>
      <w:r w:rsidRPr="000437EA">
        <w:rPr>
          <w:b/>
          <w:bCs/>
        </w:rPr>
        <w:t>VL6180X</w:t>
      </w:r>
      <w:sdt>
        <w:sdtPr>
          <w:rPr>
            <w:b/>
            <w:bCs/>
          </w:rPr>
          <w:id w:val="1137370058"/>
          <w:citation/>
        </w:sdtPr>
        <w:sdtContent>
          <w:r>
            <w:rPr>
              <w:b/>
              <w:bCs/>
            </w:rPr>
            <w:fldChar w:fldCharType="begin"/>
          </w:r>
          <w:r>
            <w:rPr>
              <w:b/>
              <w:bCs/>
            </w:rPr>
            <w:instrText xml:space="preserve"> CITATION Wik \l 1043 </w:instrText>
          </w:r>
          <w:r>
            <w:rPr>
              <w:b/>
              <w:bCs/>
            </w:rPr>
            <w:fldChar w:fldCharType="separate"/>
          </w:r>
          <w:r>
            <w:rPr>
              <w:b/>
              <w:bCs/>
              <w:noProof/>
            </w:rPr>
            <w:t xml:space="preserve"> </w:t>
          </w:r>
          <w:r>
            <w:rPr>
              <w:noProof/>
            </w:rPr>
            <w:t>(Wikipedia, sd)</w:t>
          </w:r>
          <w:r>
            <w:rPr>
              <w:b/>
              <w:bCs/>
            </w:rPr>
            <w:fldChar w:fldCharType="end"/>
          </w:r>
        </w:sdtContent>
      </w:sdt>
      <w:r w:rsidRPr="009C7E22">
        <w:t>, is ideaal voor het detecteren van een high five vanwege de volgende redenen: </w:t>
      </w:r>
    </w:p>
    <w:p w14:paraId="6FA52894" w14:textId="77777777" w:rsidR="009C7E22" w:rsidRPr="009C7E22" w:rsidRDefault="009C7E22" w:rsidP="009C7E22">
      <w:pPr>
        <w:numPr>
          <w:ilvl w:val="0"/>
          <w:numId w:val="47"/>
        </w:numPr>
        <w:spacing w:after="0"/>
      </w:pPr>
      <w:r w:rsidRPr="009C7E22">
        <w:rPr>
          <w:b/>
          <w:bCs/>
        </w:rPr>
        <w:t>Contactloze detectie</w:t>
      </w:r>
      <w:r w:rsidRPr="009C7E22">
        <w:t>: Geschikt voor hygiënische en interactieve toepassingen zonder fysieke druk of contact. </w:t>
      </w:r>
    </w:p>
    <w:p w14:paraId="2E12984C" w14:textId="77777777" w:rsidR="009C7E22" w:rsidRPr="009C7E22" w:rsidRDefault="009C7E22" w:rsidP="009C7E22">
      <w:pPr>
        <w:numPr>
          <w:ilvl w:val="0"/>
          <w:numId w:val="48"/>
        </w:numPr>
        <w:spacing w:after="0"/>
      </w:pPr>
      <w:r w:rsidRPr="009C7E22">
        <w:rPr>
          <w:b/>
          <w:bCs/>
        </w:rPr>
        <w:t>Hoge precisie</w:t>
      </w:r>
      <w:r w:rsidRPr="009C7E22">
        <w:t>: Kan afstanden en bewegingen detecteren tot millimeters nauwkeurig. </w:t>
      </w:r>
    </w:p>
    <w:p w14:paraId="1A69700E" w14:textId="77777777" w:rsidR="009C7E22" w:rsidRPr="009C7E22" w:rsidRDefault="009C7E22" w:rsidP="009C7E22">
      <w:pPr>
        <w:numPr>
          <w:ilvl w:val="0"/>
          <w:numId w:val="49"/>
        </w:numPr>
        <w:spacing w:after="0"/>
      </w:pPr>
      <w:r w:rsidRPr="009C7E22">
        <w:rPr>
          <w:b/>
          <w:bCs/>
        </w:rPr>
        <w:t>Snelheid</w:t>
      </w:r>
      <w:r w:rsidRPr="009C7E22">
        <w:t>: Meet snel veranderingen in afstand, perfect voor dynamische bewegingen zoals een high five. </w:t>
      </w:r>
    </w:p>
    <w:p w14:paraId="59FC97C2" w14:textId="77777777" w:rsidR="009C7E22" w:rsidRDefault="009C7E22" w:rsidP="009C7E22">
      <w:pPr>
        <w:numPr>
          <w:ilvl w:val="0"/>
          <w:numId w:val="50"/>
        </w:numPr>
        <w:spacing w:after="0"/>
      </w:pPr>
      <w:r w:rsidRPr="009C7E22">
        <w:rPr>
          <w:b/>
          <w:bCs/>
        </w:rPr>
        <w:t>Compact formaat</w:t>
      </w:r>
      <w:r w:rsidRPr="009C7E22">
        <w:t>: De sensor zelf is zeer klein, vaak slechts enkele millimeters dik. </w:t>
      </w:r>
    </w:p>
    <w:p w14:paraId="79D6CF32" w14:textId="77777777" w:rsidR="009C7E22" w:rsidRPr="009C7E22" w:rsidRDefault="009C7E22" w:rsidP="009C7E22">
      <w:pPr>
        <w:spacing w:after="0"/>
      </w:pPr>
    </w:p>
    <w:p w14:paraId="4A56E30A" w14:textId="77777777" w:rsidR="009C7E22" w:rsidRPr="009C7E22" w:rsidRDefault="009C7E22" w:rsidP="009C7E22">
      <w:pPr>
        <w:spacing w:after="0"/>
      </w:pPr>
      <w:r w:rsidRPr="009C7E22">
        <w:rPr>
          <w:b/>
          <w:bCs/>
        </w:rPr>
        <w:t>Voorgesteld platform: Arduino Mini</w:t>
      </w:r>
      <w:r w:rsidRPr="009C7E22">
        <w:t> </w:t>
      </w:r>
    </w:p>
    <w:p w14:paraId="0250D040" w14:textId="0CCF3355" w:rsidR="009C7E22" w:rsidRDefault="009C7E22" w:rsidP="009C7E22">
      <w:pPr>
        <w:spacing w:after="0"/>
      </w:pPr>
      <w:r w:rsidRPr="009C7E22">
        <w:t xml:space="preserve">De Arduino Mini, zoals de </w:t>
      </w:r>
      <w:r w:rsidRPr="009C7E22">
        <w:rPr>
          <w:b/>
          <w:bCs/>
        </w:rPr>
        <w:t>Arduino Nano</w:t>
      </w:r>
      <w:r w:rsidRPr="009C7E22">
        <w:t xml:space="preserve">, is een compacte microcontroller die perfect </w:t>
      </w:r>
      <w:r w:rsidRPr="000437EA">
        <w:t xml:space="preserve">samenwerkt met </w:t>
      </w:r>
      <w:proofErr w:type="spellStart"/>
      <w:r w:rsidRPr="000437EA">
        <w:t>ToF</w:t>
      </w:r>
      <w:proofErr w:type="spellEnd"/>
      <w:r w:rsidRPr="000437EA">
        <w:t>-sensoren. Samen vormen ze een uiterst compacte oplossing.</w:t>
      </w:r>
      <w:sdt>
        <w:sdtPr>
          <w:id w:val="1396857837"/>
          <w:citation/>
        </w:sdtPr>
        <w:sdtContent>
          <w:r>
            <w:fldChar w:fldCharType="begin"/>
          </w:r>
          <w:r>
            <w:instrText xml:space="preserve"> CITATION Isa \l 1043 </w:instrText>
          </w:r>
          <w:r>
            <w:fldChar w:fldCharType="separate"/>
          </w:r>
          <w:r>
            <w:rPr>
              <w:noProof/>
            </w:rPr>
            <w:t xml:space="preserve"> (Isaac, sd)</w:t>
          </w:r>
          <w:r>
            <w:fldChar w:fldCharType="end"/>
          </w:r>
        </w:sdtContent>
      </w:sdt>
    </w:p>
    <w:p w14:paraId="2E531E12" w14:textId="77777777" w:rsidR="009C7E22" w:rsidRPr="009C7E22" w:rsidRDefault="009C7E22" w:rsidP="009C7E22">
      <w:pPr>
        <w:spacing w:after="0"/>
      </w:pPr>
    </w:p>
    <w:p w14:paraId="7151E404" w14:textId="77777777" w:rsidR="009C7E22" w:rsidRPr="009C7E22" w:rsidRDefault="009C7E22" w:rsidP="009C7E22">
      <w:pPr>
        <w:spacing w:after="0"/>
      </w:pPr>
      <w:r w:rsidRPr="009C7E22">
        <w:rPr>
          <w:b/>
          <w:bCs/>
        </w:rPr>
        <w:t>Dimensies</w:t>
      </w:r>
      <w:r w:rsidRPr="009C7E22">
        <w:t> </w:t>
      </w:r>
    </w:p>
    <w:p w14:paraId="6DA55335" w14:textId="77777777" w:rsidR="009C7E22" w:rsidRPr="009C7E22" w:rsidRDefault="009C7E22" w:rsidP="009C7E22">
      <w:pPr>
        <w:numPr>
          <w:ilvl w:val="0"/>
          <w:numId w:val="51"/>
        </w:numPr>
        <w:spacing w:after="0"/>
      </w:pPr>
      <w:proofErr w:type="spellStart"/>
      <w:r w:rsidRPr="009C7E22">
        <w:rPr>
          <w:b/>
          <w:bCs/>
        </w:rPr>
        <w:t>ToF</w:t>
      </w:r>
      <w:proofErr w:type="spellEnd"/>
      <w:r w:rsidRPr="009C7E22">
        <w:rPr>
          <w:b/>
          <w:bCs/>
        </w:rPr>
        <w:t>-sensor</w:t>
      </w:r>
      <w:r w:rsidRPr="009C7E22">
        <w:t>: Ongeveer 4.4 mm hoog. </w:t>
      </w:r>
    </w:p>
    <w:p w14:paraId="7A75FC6E" w14:textId="77777777" w:rsidR="009C7E22" w:rsidRPr="009C7E22" w:rsidRDefault="009C7E22" w:rsidP="009C7E22">
      <w:pPr>
        <w:numPr>
          <w:ilvl w:val="0"/>
          <w:numId w:val="52"/>
        </w:numPr>
        <w:spacing w:after="0"/>
      </w:pPr>
      <w:r w:rsidRPr="009C7E22">
        <w:rPr>
          <w:b/>
          <w:bCs/>
        </w:rPr>
        <w:t>Arduino Mini</w:t>
      </w:r>
      <w:r w:rsidRPr="009C7E22">
        <w:t>: 18 mm breed x 45 mm lang x 1.6 mm hoog. </w:t>
      </w:r>
    </w:p>
    <w:p w14:paraId="1B62029F" w14:textId="77777777" w:rsidR="009C7E22" w:rsidRDefault="009C7E22" w:rsidP="009C7E22">
      <w:pPr>
        <w:numPr>
          <w:ilvl w:val="0"/>
          <w:numId w:val="53"/>
        </w:numPr>
        <w:spacing w:after="0"/>
      </w:pPr>
      <w:r w:rsidRPr="009C7E22">
        <w:rPr>
          <w:b/>
          <w:bCs/>
        </w:rPr>
        <w:t>Totale hoogte (inclusief sensor en montage):</w:t>
      </w:r>
      <w:r w:rsidRPr="009C7E22">
        <w:t xml:space="preserve"> Maximaal 3 cm. </w:t>
      </w:r>
    </w:p>
    <w:p w14:paraId="59B8CA07" w14:textId="77777777" w:rsidR="009C7E22" w:rsidRPr="009C7E22" w:rsidRDefault="009C7E22" w:rsidP="009C7E22">
      <w:pPr>
        <w:spacing w:after="0"/>
      </w:pPr>
    </w:p>
    <w:p w14:paraId="1A0B4E94" w14:textId="77777777" w:rsidR="009C7E22" w:rsidRPr="009C7E22" w:rsidRDefault="009C7E22" w:rsidP="009C7E22">
      <w:pPr>
        <w:spacing w:after="0"/>
      </w:pPr>
      <w:r w:rsidRPr="009C7E22">
        <w:rPr>
          <w:b/>
          <w:bCs/>
        </w:rPr>
        <w:t>Voordelen van de combinatie</w:t>
      </w:r>
      <w:r w:rsidRPr="009C7E22">
        <w:t> </w:t>
      </w:r>
    </w:p>
    <w:p w14:paraId="3ED23BD0" w14:textId="77777777" w:rsidR="009C7E22" w:rsidRPr="009C7E22" w:rsidRDefault="009C7E22" w:rsidP="009C7E22">
      <w:pPr>
        <w:numPr>
          <w:ilvl w:val="0"/>
          <w:numId w:val="54"/>
        </w:numPr>
        <w:spacing w:after="0"/>
      </w:pPr>
      <w:r w:rsidRPr="009C7E22">
        <w:t>De kleine omvang maakt het systeem geschikt voor projecten met beperkte ruimte, zoals in interactieve panelen of draagbare installaties. </w:t>
      </w:r>
    </w:p>
    <w:p w14:paraId="224D6F4F" w14:textId="77777777" w:rsidR="009C7E22" w:rsidRPr="009C7E22" w:rsidRDefault="009C7E22" w:rsidP="009C7E22">
      <w:pPr>
        <w:numPr>
          <w:ilvl w:val="0"/>
          <w:numId w:val="55"/>
        </w:numPr>
        <w:spacing w:after="0"/>
      </w:pPr>
      <w:r w:rsidRPr="009C7E22">
        <w:t>Het systeem kan eenvoudig worden gevoed door een batterij, waardoor draagbaarheid wordt gegarandeerd. </w:t>
      </w:r>
    </w:p>
    <w:p w14:paraId="0FB3EDE3" w14:textId="77777777" w:rsidR="009C7E22" w:rsidRDefault="009C7E22" w:rsidP="009C7E22">
      <w:pPr>
        <w:numPr>
          <w:ilvl w:val="0"/>
          <w:numId w:val="56"/>
        </w:numPr>
        <w:spacing w:after="0"/>
      </w:pPr>
      <w:r w:rsidRPr="009C7E22">
        <w:t xml:space="preserve">Beschikbaar in veel hobbywinkels en ondersteund door uitgebreide documentatie en </w:t>
      </w:r>
      <w:proofErr w:type="spellStart"/>
      <w:r w:rsidRPr="009C7E22">
        <w:t>libraries</w:t>
      </w:r>
      <w:proofErr w:type="spellEnd"/>
      <w:r w:rsidRPr="009C7E22">
        <w:t>. </w:t>
      </w:r>
    </w:p>
    <w:p w14:paraId="1379554E" w14:textId="77777777" w:rsidR="009C7E22" w:rsidRPr="009C7E22" w:rsidRDefault="009C7E22" w:rsidP="009C7E22">
      <w:pPr>
        <w:spacing w:after="0"/>
      </w:pPr>
    </w:p>
    <w:p w14:paraId="04B9DC2F" w14:textId="77777777" w:rsidR="009C7E22" w:rsidRPr="009C7E22" w:rsidRDefault="009C7E22" w:rsidP="009C7E22">
      <w:pPr>
        <w:spacing w:after="0"/>
      </w:pPr>
      <w:r w:rsidRPr="009C7E22">
        <w:rPr>
          <w:b/>
          <w:bCs/>
        </w:rPr>
        <w:t>Alternatieven overwogen</w:t>
      </w:r>
      <w:r w:rsidRPr="009C7E22">
        <w:t> </w:t>
      </w:r>
    </w:p>
    <w:p w14:paraId="539253D3" w14:textId="44179450" w:rsidR="009C7E22" w:rsidRPr="009C7E22" w:rsidRDefault="009C7E22" w:rsidP="009C7E22">
      <w:pPr>
        <w:spacing w:after="0"/>
      </w:pPr>
      <w:r w:rsidRPr="009C7E22">
        <w:t>Andere sensoren zoals capacitieve druksensoren en versnellingssensoren zijn overwogen. Echter, hun beperkingen (zoals vereiste contact of gebrek aan precisie bij snelle bewegingen) maken ze minder geschikt. </w:t>
      </w:r>
    </w:p>
    <w:p w14:paraId="2FA6AABB" w14:textId="77777777" w:rsidR="009C7E22" w:rsidRPr="009C7E22" w:rsidRDefault="009C7E22" w:rsidP="009C7E22">
      <w:pPr>
        <w:spacing w:after="0"/>
      </w:pPr>
      <w:r w:rsidRPr="009C7E22">
        <w:t> </w:t>
      </w:r>
    </w:p>
    <w:p w14:paraId="27F0A30C" w14:textId="77777777" w:rsidR="009C7E22" w:rsidRPr="009C7E22" w:rsidRDefault="009C7E22" w:rsidP="009C7E22">
      <w:pPr>
        <w:spacing w:after="0"/>
      </w:pPr>
      <w:r w:rsidRPr="009C7E22">
        <w:rPr>
          <w:b/>
          <w:bCs/>
        </w:rPr>
        <w:t>Componentenspecificaties</w:t>
      </w:r>
      <w:r w:rsidRPr="009C7E22">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2610"/>
        <w:gridCol w:w="4815"/>
      </w:tblGrid>
      <w:tr w:rsidR="009C7E22" w:rsidRPr="009C7E22" w14:paraId="294D589F" w14:textId="77777777" w:rsidTr="009C7E22">
        <w:trPr>
          <w:trHeight w:val="300"/>
        </w:trPr>
        <w:tc>
          <w:tcPr>
            <w:tcW w:w="1575" w:type="dxa"/>
            <w:tcBorders>
              <w:top w:val="single" w:sz="6" w:space="0" w:color="83CAEB"/>
              <w:left w:val="single" w:sz="6" w:space="0" w:color="83CAEB"/>
              <w:bottom w:val="single" w:sz="12" w:space="0" w:color="45B0E1"/>
              <w:right w:val="single" w:sz="6" w:space="0" w:color="83CAEB"/>
            </w:tcBorders>
            <w:shd w:val="clear" w:color="auto" w:fill="auto"/>
            <w:hideMark/>
          </w:tcPr>
          <w:p w14:paraId="55ABD867" w14:textId="77777777" w:rsidR="009C7E22" w:rsidRPr="009C7E22" w:rsidRDefault="009C7E22" w:rsidP="009C7E22">
            <w:pPr>
              <w:spacing w:after="0"/>
              <w:rPr>
                <w:b/>
                <w:bCs/>
              </w:rPr>
            </w:pPr>
            <w:r w:rsidRPr="009C7E22">
              <w:rPr>
                <w:b/>
                <w:bCs/>
              </w:rPr>
              <w:t>Component </w:t>
            </w:r>
          </w:p>
        </w:tc>
        <w:tc>
          <w:tcPr>
            <w:tcW w:w="2610" w:type="dxa"/>
            <w:tcBorders>
              <w:top w:val="single" w:sz="6" w:space="0" w:color="83CAEB"/>
              <w:left w:val="single" w:sz="6" w:space="0" w:color="83CAEB"/>
              <w:bottom w:val="single" w:sz="12" w:space="0" w:color="45B0E1"/>
              <w:right w:val="single" w:sz="6" w:space="0" w:color="83CAEB"/>
            </w:tcBorders>
            <w:shd w:val="clear" w:color="auto" w:fill="auto"/>
            <w:hideMark/>
          </w:tcPr>
          <w:p w14:paraId="3C99C77A" w14:textId="77777777" w:rsidR="009C7E22" w:rsidRPr="009C7E22" w:rsidRDefault="009C7E22" w:rsidP="009C7E22">
            <w:pPr>
              <w:spacing w:after="0"/>
              <w:rPr>
                <w:b/>
                <w:bCs/>
              </w:rPr>
            </w:pPr>
            <w:r w:rsidRPr="009C7E22">
              <w:rPr>
                <w:b/>
                <w:bCs/>
              </w:rPr>
              <w:t>Afmetingen </w:t>
            </w:r>
          </w:p>
        </w:tc>
        <w:tc>
          <w:tcPr>
            <w:tcW w:w="4815" w:type="dxa"/>
            <w:tcBorders>
              <w:top w:val="single" w:sz="6" w:space="0" w:color="83CAEB"/>
              <w:left w:val="single" w:sz="6" w:space="0" w:color="83CAEB"/>
              <w:bottom w:val="single" w:sz="12" w:space="0" w:color="45B0E1"/>
              <w:right w:val="single" w:sz="6" w:space="0" w:color="83CAEB"/>
            </w:tcBorders>
            <w:shd w:val="clear" w:color="auto" w:fill="auto"/>
            <w:hideMark/>
          </w:tcPr>
          <w:p w14:paraId="728667E9" w14:textId="77777777" w:rsidR="009C7E22" w:rsidRPr="009C7E22" w:rsidRDefault="009C7E22" w:rsidP="009C7E22">
            <w:pPr>
              <w:spacing w:after="0"/>
              <w:rPr>
                <w:b/>
                <w:bCs/>
              </w:rPr>
            </w:pPr>
            <w:r w:rsidRPr="009C7E22">
              <w:rPr>
                <w:b/>
                <w:bCs/>
              </w:rPr>
              <w:t>Beschrijving </w:t>
            </w:r>
          </w:p>
        </w:tc>
      </w:tr>
      <w:tr w:rsidR="009C7E22" w:rsidRPr="009C7E22" w14:paraId="6AE0D482" w14:textId="77777777" w:rsidTr="009C7E22">
        <w:trPr>
          <w:trHeight w:val="300"/>
        </w:trPr>
        <w:tc>
          <w:tcPr>
            <w:tcW w:w="1575" w:type="dxa"/>
            <w:tcBorders>
              <w:top w:val="single" w:sz="6" w:space="0" w:color="83CAEB"/>
              <w:left w:val="single" w:sz="6" w:space="0" w:color="83CAEB"/>
              <w:bottom w:val="single" w:sz="6" w:space="0" w:color="83CAEB"/>
              <w:right w:val="single" w:sz="6" w:space="0" w:color="83CAEB"/>
            </w:tcBorders>
            <w:shd w:val="clear" w:color="auto" w:fill="auto"/>
            <w:hideMark/>
          </w:tcPr>
          <w:p w14:paraId="174D92B9" w14:textId="77777777" w:rsidR="009C7E22" w:rsidRPr="009C7E22" w:rsidRDefault="009C7E22" w:rsidP="009C7E22">
            <w:pPr>
              <w:spacing w:after="0"/>
              <w:rPr>
                <w:b/>
                <w:bCs/>
              </w:rPr>
            </w:pPr>
            <w:r w:rsidRPr="009C7E22">
              <w:rPr>
                <w:b/>
                <w:bCs/>
              </w:rPr>
              <w:t>VL53L0X </w:t>
            </w:r>
          </w:p>
        </w:tc>
        <w:tc>
          <w:tcPr>
            <w:tcW w:w="2610" w:type="dxa"/>
            <w:tcBorders>
              <w:top w:val="single" w:sz="6" w:space="0" w:color="83CAEB"/>
              <w:left w:val="single" w:sz="6" w:space="0" w:color="83CAEB"/>
              <w:bottom w:val="single" w:sz="6" w:space="0" w:color="83CAEB"/>
              <w:right w:val="single" w:sz="6" w:space="0" w:color="83CAEB"/>
            </w:tcBorders>
            <w:shd w:val="clear" w:color="auto" w:fill="auto"/>
            <w:hideMark/>
          </w:tcPr>
          <w:p w14:paraId="16027736" w14:textId="77777777" w:rsidR="009C7E22" w:rsidRPr="009C7E22" w:rsidRDefault="009C7E22" w:rsidP="009C7E22">
            <w:pPr>
              <w:spacing w:after="0"/>
            </w:pPr>
            <w:r w:rsidRPr="009C7E22">
              <w:t>4.4 mm x 2.4 mm x 1 mm </w:t>
            </w:r>
          </w:p>
        </w:tc>
        <w:tc>
          <w:tcPr>
            <w:tcW w:w="4815" w:type="dxa"/>
            <w:tcBorders>
              <w:top w:val="single" w:sz="6" w:space="0" w:color="83CAEB"/>
              <w:left w:val="single" w:sz="6" w:space="0" w:color="83CAEB"/>
              <w:bottom w:val="single" w:sz="6" w:space="0" w:color="83CAEB"/>
              <w:right w:val="single" w:sz="6" w:space="0" w:color="83CAEB"/>
            </w:tcBorders>
            <w:shd w:val="clear" w:color="auto" w:fill="auto"/>
            <w:hideMark/>
          </w:tcPr>
          <w:p w14:paraId="77A40856" w14:textId="77777777" w:rsidR="009C7E22" w:rsidRPr="009C7E22" w:rsidRDefault="009C7E22" w:rsidP="009C7E22">
            <w:pPr>
              <w:spacing w:after="0"/>
            </w:pPr>
            <w:r w:rsidRPr="009C7E22">
              <w:t>Meet afstanden tot 2 meter. </w:t>
            </w:r>
          </w:p>
        </w:tc>
      </w:tr>
      <w:tr w:rsidR="009C7E22" w:rsidRPr="009C7E22" w14:paraId="3B417A4F" w14:textId="77777777" w:rsidTr="009C7E22">
        <w:trPr>
          <w:trHeight w:val="300"/>
        </w:trPr>
        <w:tc>
          <w:tcPr>
            <w:tcW w:w="1575" w:type="dxa"/>
            <w:tcBorders>
              <w:top w:val="single" w:sz="6" w:space="0" w:color="83CAEB"/>
              <w:left w:val="single" w:sz="6" w:space="0" w:color="83CAEB"/>
              <w:bottom w:val="single" w:sz="6" w:space="0" w:color="83CAEB"/>
              <w:right w:val="single" w:sz="6" w:space="0" w:color="83CAEB"/>
            </w:tcBorders>
            <w:shd w:val="clear" w:color="auto" w:fill="auto"/>
            <w:hideMark/>
          </w:tcPr>
          <w:p w14:paraId="4E457670" w14:textId="77777777" w:rsidR="009C7E22" w:rsidRPr="009C7E22" w:rsidRDefault="009C7E22" w:rsidP="009C7E22">
            <w:pPr>
              <w:spacing w:after="0"/>
              <w:rPr>
                <w:b/>
                <w:bCs/>
              </w:rPr>
            </w:pPr>
            <w:r w:rsidRPr="009C7E22">
              <w:rPr>
                <w:b/>
                <w:bCs/>
              </w:rPr>
              <w:t>Arduino Nano </w:t>
            </w:r>
          </w:p>
        </w:tc>
        <w:tc>
          <w:tcPr>
            <w:tcW w:w="2610" w:type="dxa"/>
            <w:tcBorders>
              <w:top w:val="single" w:sz="6" w:space="0" w:color="83CAEB"/>
              <w:left w:val="single" w:sz="6" w:space="0" w:color="83CAEB"/>
              <w:bottom w:val="single" w:sz="6" w:space="0" w:color="83CAEB"/>
              <w:right w:val="single" w:sz="6" w:space="0" w:color="83CAEB"/>
            </w:tcBorders>
            <w:shd w:val="clear" w:color="auto" w:fill="auto"/>
            <w:hideMark/>
          </w:tcPr>
          <w:p w14:paraId="59DD803A" w14:textId="77777777" w:rsidR="009C7E22" w:rsidRPr="009C7E22" w:rsidRDefault="009C7E22" w:rsidP="009C7E22">
            <w:pPr>
              <w:spacing w:after="0"/>
            </w:pPr>
            <w:r w:rsidRPr="009C7E22">
              <w:t>45 mm x 18 mm x 1.6 mm </w:t>
            </w:r>
          </w:p>
        </w:tc>
        <w:tc>
          <w:tcPr>
            <w:tcW w:w="4815" w:type="dxa"/>
            <w:tcBorders>
              <w:top w:val="single" w:sz="6" w:space="0" w:color="83CAEB"/>
              <w:left w:val="single" w:sz="6" w:space="0" w:color="83CAEB"/>
              <w:bottom w:val="single" w:sz="6" w:space="0" w:color="83CAEB"/>
              <w:right w:val="single" w:sz="6" w:space="0" w:color="83CAEB"/>
            </w:tcBorders>
            <w:shd w:val="clear" w:color="auto" w:fill="auto"/>
            <w:hideMark/>
          </w:tcPr>
          <w:p w14:paraId="218D0D3C" w14:textId="77777777" w:rsidR="009C7E22" w:rsidRPr="009C7E22" w:rsidRDefault="009C7E22" w:rsidP="009C7E22">
            <w:pPr>
              <w:spacing w:after="0"/>
            </w:pPr>
            <w:r w:rsidRPr="009C7E22">
              <w:t>Microcontroller, ideaal voor sensortoepassingen. </w:t>
            </w:r>
          </w:p>
        </w:tc>
      </w:tr>
      <w:tr w:rsidR="009C7E22" w:rsidRPr="009C7E22" w14:paraId="58B244F6" w14:textId="77777777" w:rsidTr="009C7E22">
        <w:trPr>
          <w:trHeight w:val="300"/>
        </w:trPr>
        <w:tc>
          <w:tcPr>
            <w:tcW w:w="1575" w:type="dxa"/>
            <w:tcBorders>
              <w:top w:val="single" w:sz="6" w:space="0" w:color="83CAEB"/>
              <w:left w:val="single" w:sz="6" w:space="0" w:color="83CAEB"/>
              <w:bottom w:val="single" w:sz="6" w:space="0" w:color="83CAEB"/>
              <w:right w:val="single" w:sz="6" w:space="0" w:color="83CAEB"/>
            </w:tcBorders>
            <w:shd w:val="clear" w:color="auto" w:fill="auto"/>
            <w:hideMark/>
          </w:tcPr>
          <w:p w14:paraId="59FDF56D" w14:textId="77777777" w:rsidR="009C7E22" w:rsidRPr="009C7E22" w:rsidRDefault="009C7E22" w:rsidP="009C7E22">
            <w:pPr>
              <w:spacing w:after="0"/>
              <w:rPr>
                <w:b/>
                <w:bCs/>
              </w:rPr>
            </w:pPr>
            <w:r w:rsidRPr="009C7E22">
              <w:rPr>
                <w:b/>
                <w:bCs/>
              </w:rPr>
              <w:t>Totale set-up </w:t>
            </w:r>
          </w:p>
        </w:tc>
        <w:tc>
          <w:tcPr>
            <w:tcW w:w="2610" w:type="dxa"/>
            <w:tcBorders>
              <w:top w:val="single" w:sz="6" w:space="0" w:color="83CAEB"/>
              <w:left w:val="single" w:sz="6" w:space="0" w:color="83CAEB"/>
              <w:bottom w:val="single" w:sz="6" w:space="0" w:color="83CAEB"/>
              <w:right w:val="single" w:sz="6" w:space="0" w:color="83CAEB"/>
            </w:tcBorders>
            <w:shd w:val="clear" w:color="auto" w:fill="auto"/>
            <w:hideMark/>
          </w:tcPr>
          <w:p w14:paraId="7EBD306F" w14:textId="77777777" w:rsidR="009C7E22" w:rsidRPr="009C7E22" w:rsidRDefault="009C7E22" w:rsidP="009C7E22">
            <w:pPr>
              <w:spacing w:after="0"/>
            </w:pPr>
            <w:r w:rsidRPr="009C7E22">
              <w:t>Ongeveer 3/4 cm hoog </w:t>
            </w:r>
          </w:p>
        </w:tc>
        <w:tc>
          <w:tcPr>
            <w:tcW w:w="4815" w:type="dxa"/>
            <w:tcBorders>
              <w:top w:val="single" w:sz="6" w:space="0" w:color="83CAEB"/>
              <w:left w:val="single" w:sz="6" w:space="0" w:color="83CAEB"/>
              <w:bottom w:val="single" w:sz="6" w:space="0" w:color="83CAEB"/>
              <w:right w:val="single" w:sz="6" w:space="0" w:color="83CAEB"/>
            </w:tcBorders>
            <w:shd w:val="clear" w:color="auto" w:fill="auto"/>
            <w:hideMark/>
          </w:tcPr>
          <w:p w14:paraId="3AF80A5C" w14:textId="77777777" w:rsidR="009C7E22" w:rsidRPr="009C7E22" w:rsidRDefault="009C7E22" w:rsidP="009C7E22">
            <w:pPr>
              <w:spacing w:after="0"/>
            </w:pPr>
            <w:r w:rsidRPr="009C7E22">
              <w:t>Inclusief batterij en bevestigingsmateriaal. </w:t>
            </w:r>
          </w:p>
        </w:tc>
      </w:tr>
    </w:tbl>
    <w:p w14:paraId="4A0C6D87" w14:textId="77777777" w:rsidR="009C7E22" w:rsidRPr="009C7E22" w:rsidRDefault="009C7E22" w:rsidP="009C7E22">
      <w:pPr>
        <w:spacing w:after="0"/>
      </w:pPr>
      <w:r w:rsidRPr="009C7E22">
        <w:t> </w:t>
      </w:r>
    </w:p>
    <w:p w14:paraId="34EB378F" w14:textId="77777777" w:rsidR="009C7E22" w:rsidRPr="009C7E22" w:rsidRDefault="009C7E22" w:rsidP="009C7E22"/>
    <w:p w14:paraId="7593A6D0" w14:textId="77777777" w:rsidR="004646E7" w:rsidRPr="004646E7" w:rsidRDefault="004646E7" w:rsidP="004646E7"/>
    <w:p w14:paraId="0E679940" w14:textId="77777777" w:rsidR="004646E7" w:rsidRPr="004646E7" w:rsidRDefault="004646E7" w:rsidP="004646E7"/>
    <w:p w14:paraId="467A4405" w14:textId="77777777" w:rsidR="00703758" w:rsidRPr="00703758" w:rsidRDefault="00703758" w:rsidP="00703758"/>
    <w:sectPr w:rsidR="00703758" w:rsidRPr="007037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53711" w14:textId="77777777" w:rsidR="0071755B" w:rsidRDefault="0071755B" w:rsidP="003F3C1B">
      <w:pPr>
        <w:spacing w:after="0" w:line="240" w:lineRule="auto"/>
      </w:pPr>
      <w:r>
        <w:separator/>
      </w:r>
    </w:p>
  </w:endnote>
  <w:endnote w:type="continuationSeparator" w:id="0">
    <w:p w14:paraId="0B41E117" w14:textId="77777777" w:rsidR="0071755B" w:rsidRDefault="0071755B" w:rsidP="003F3C1B">
      <w:pPr>
        <w:spacing w:after="0" w:line="240" w:lineRule="auto"/>
      </w:pPr>
      <w:r>
        <w:continuationSeparator/>
      </w:r>
    </w:p>
  </w:endnote>
  <w:endnote w:type="continuationNotice" w:id="1">
    <w:p w14:paraId="2CC3C98C" w14:textId="77777777" w:rsidR="0071755B" w:rsidRDefault="007175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7714C" w14:textId="77777777" w:rsidR="0071755B" w:rsidRDefault="0071755B" w:rsidP="003F3C1B">
      <w:pPr>
        <w:spacing w:after="0" w:line="240" w:lineRule="auto"/>
      </w:pPr>
      <w:r>
        <w:separator/>
      </w:r>
    </w:p>
  </w:footnote>
  <w:footnote w:type="continuationSeparator" w:id="0">
    <w:p w14:paraId="58E82AB9" w14:textId="77777777" w:rsidR="0071755B" w:rsidRDefault="0071755B" w:rsidP="003F3C1B">
      <w:pPr>
        <w:spacing w:after="0" w:line="240" w:lineRule="auto"/>
      </w:pPr>
      <w:r>
        <w:continuationSeparator/>
      </w:r>
    </w:p>
  </w:footnote>
  <w:footnote w:type="continuationNotice" w:id="1">
    <w:p w14:paraId="0A089D9D" w14:textId="77777777" w:rsidR="0071755B" w:rsidRDefault="007175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0ABB"/>
    <w:multiLevelType w:val="hybridMultilevel"/>
    <w:tmpl w:val="C7F208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AF0F89"/>
    <w:multiLevelType w:val="hybridMultilevel"/>
    <w:tmpl w:val="74984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4A4B48"/>
    <w:multiLevelType w:val="hybridMultilevel"/>
    <w:tmpl w:val="7BC46B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7056ED7"/>
    <w:multiLevelType w:val="multilevel"/>
    <w:tmpl w:val="023A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783B6F"/>
    <w:multiLevelType w:val="multilevel"/>
    <w:tmpl w:val="8B3E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275EDE"/>
    <w:multiLevelType w:val="multilevel"/>
    <w:tmpl w:val="56C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E92CC2"/>
    <w:multiLevelType w:val="multilevel"/>
    <w:tmpl w:val="8228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670F5B"/>
    <w:multiLevelType w:val="multilevel"/>
    <w:tmpl w:val="898A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CD0734"/>
    <w:multiLevelType w:val="multilevel"/>
    <w:tmpl w:val="F76C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3728F1"/>
    <w:multiLevelType w:val="hybridMultilevel"/>
    <w:tmpl w:val="D6364E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C5B0B02"/>
    <w:multiLevelType w:val="multilevel"/>
    <w:tmpl w:val="E266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DE3556"/>
    <w:multiLevelType w:val="hybridMultilevel"/>
    <w:tmpl w:val="3BBE68BA"/>
    <w:lvl w:ilvl="0" w:tplc="FFFFFFFF">
      <w:numFmt w:val="bullet"/>
      <w:lvlText w:val="-"/>
      <w:lvlJc w:val="left"/>
      <w:pPr>
        <w:ind w:left="720" w:hanging="360"/>
      </w:pPr>
      <w:rPr>
        <w:rFonts w:ascii="Calibri" w:eastAsiaTheme="minorEastAsia"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2" w15:restartNumberingAfterBreak="0">
    <w:nsid w:val="214915F7"/>
    <w:multiLevelType w:val="multilevel"/>
    <w:tmpl w:val="90A6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D27AB9"/>
    <w:multiLevelType w:val="multilevel"/>
    <w:tmpl w:val="ABEC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0A7EAC"/>
    <w:multiLevelType w:val="hybridMultilevel"/>
    <w:tmpl w:val="DB68AA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35B1B65"/>
    <w:multiLevelType w:val="multilevel"/>
    <w:tmpl w:val="6D70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5C1CFE"/>
    <w:multiLevelType w:val="multilevel"/>
    <w:tmpl w:val="C2BC5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4134D8"/>
    <w:multiLevelType w:val="multilevel"/>
    <w:tmpl w:val="0A52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665B03"/>
    <w:multiLevelType w:val="multilevel"/>
    <w:tmpl w:val="766E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BE58EC"/>
    <w:multiLevelType w:val="multilevel"/>
    <w:tmpl w:val="1B58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775E9C"/>
    <w:multiLevelType w:val="multilevel"/>
    <w:tmpl w:val="ADC4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156E20"/>
    <w:multiLevelType w:val="multilevel"/>
    <w:tmpl w:val="284A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973CA7"/>
    <w:multiLevelType w:val="multilevel"/>
    <w:tmpl w:val="018A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882BEF"/>
    <w:multiLevelType w:val="multilevel"/>
    <w:tmpl w:val="4B52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0B5772"/>
    <w:multiLevelType w:val="multilevel"/>
    <w:tmpl w:val="FD3C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D96145"/>
    <w:multiLevelType w:val="multilevel"/>
    <w:tmpl w:val="9D0A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8F3E0F"/>
    <w:multiLevelType w:val="hybridMultilevel"/>
    <w:tmpl w:val="FAE6CC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E68633E"/>
    <w:multiLevelType w:val="multilevel"/>
    <w:tmpl w:val="18E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F3D5139"/>
    <w:multiLevelType w:val="hybridMultilevel"/>
    <w:tmpl w:val="6D62B9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F444547"/>
    <w:multiLevelType w:val="multilevel"/>
    <w:tmpl w:val="03E4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5448C5"/>
    <w:multiLevelType w:val="multilevel"/>
    <w:tmpl w:val="C5E6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FF445E1"/>
    <w:multiLevelType w:val="hybridMultilevel"/>
    <w:tmpl w:val="F67A5E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02F7C3A"/>
    <w:multiLevelType w:val="multilevel"/>
    <w:tmpl w:val="3A6A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0F5267D"/>
    <w:multiLevelType w:val="multilevel"/>
    <w:tmpl w:val="77F8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11D3FF6"/>
    <w:multiLevelType w:val="multilevel"/>
    <w:tmpl w:val="09C8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7D5CD3"/>
    <w:multiLevelType w:val="multilevel"/>
    <w:tmpl w:val="CC8E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A2533D"/>
    <w:multiLevelType w:val="multilevel"/>
    <w:tmpl w:val="2ADE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DE475CE"/>
    <w:multiLevelType w:val="hybridMultilevel"/>
    <w:tmpl w:val="7C4A9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FD267D6"/>
    <w:multiLevelType w:val="multilevel"/>
    <w:tmpl w:val="B2CA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FDD2A29"/>
    <w:multiLevelType w:val="multilevel"/>
    <w:tmpl w:val="59B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707487"/>
    <w:multiLevelType w:val="multilevel"/>
    <w:tmpl w:val="7CA0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7BF040B"/>
    <w:multiLevelType w:val="multilevel"/>
    <w:tmpl w:val="A3E4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856315D"/>
    <w:multiLevelType w:val="multilevel"/>
    <w:tmpl w:val="1534B1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F299D"/>
    <w:multiLevelType w:val="multilevel"/>
    <w:tmpl w:val="5A6E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93F00ED"/>
    <w:multiLevelType w:val="multilevel"/>
    <w:tmpl w:val="85FC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3358DC"/>
    <w:multiLevelType w:val="multilevel"/>
    <w:tmpl w:val="5C9A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C23BA3"/>
    <w:multiLevelType w:val="multilevel"/>
    <w:tmpl w:val="463A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FF80431"/>
    <w:multiLevelType w:val="multilevel"/>
    <w:tmpl w:val="F9C8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3BB4ACA"/>
    <w:multiLevelType w:val="multilevel"/>
    <w:tmpl w:val="C6B6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4EF6D17"/>
    <w:multiLevelType w:val="multilevel"/>
    <w:tmpl w:val="B8A2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B5EE2"/>
    <w:multiLevelType w:val="multilevel"/>
    <w:tmpl w:val="A39E5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296E8E"/>
    <w:multiLevelType w:val="multilevel"/>
    <w:tmpl w:val="F8E4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C3D2931"/>
    <w:multiLevelType w:val="multilevel"/>
    <w:tmpl w:val="EAB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CC800F3"/>
    <w:multiLevelType w:val="multilevel"/>
    <w:tmpl w:val="495E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35B3E35"/>
    <w:multiLevelType w:val="multilevel"/>
    <w:tmpl w:val="7F568E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CA3FD7"/>
    <w:multiLevelType w:val="multilevel"/>
    <w:tmpl w:val="99421D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630415">
    <w:abstractNumId w:val="11"/>
  </w:num>
  <w:num w:numId="2" w16cid:durableId="353503895">
    <w:abstractNumId w:val="1"/>
  </w:num>
  <w:num w:numId="3" w16cid:durableId="691615175">
    <w:abstractNumId w:val="37"/>
  </w:num>
  <w:num w:numId="4" w16cid:durableId="1059399048">
    <w:abstractNumId w:val="2"/>
  </w:num>
  <w:num w:numId="5" w16cid:durableId="490752582">
    <w:abstractNumId w:val="14"/>
  </w:num>
  <w:num w:numId="6" w16cid:durableId="1309626997">
    <w:abstractNumId w:val="9"/>
  </w:num>
  <w:num w:numId="7" w16cid:durableId="1203320291">
    <w:abstractNumId w:val="0"/>
  </w:num>
  <w:num w:numId="8" w16cid:durableId="353773388">
    <w:abstractNumId w:val="26"/>
  </w:num>
  <w:num w:numId="9" w16cid:durableId="2082829362">
    <w:abstractNumId w:val="40"/>
  </w:num>
  <w:num w:numId="10" w16cid:durableId="1873884287">
    <w:abstractNumId w:val="35"/>
  </w:num>
  <w:num w:numId="11" w16cid:durableId="1219896632">
    <w:abstractNumId w:val="49"/>
  </w:num>
  <w:num w:numId="12" w16cid:durableId="1934705631">
    <w:abstractNumId w:val="22"/>
  </w:num>
  <w:num w:numId="13" w16cid:durableId="791704458">
    <w:abstractNumId w:val="24"/>
  </w:num>
  <w:num w:numId="14" w16cid:durableId="349258999">
    <w:abstractNumId w:val="23"/>
  </w:num>
  <w:num w:numId="15" w16cid:durableId="1565217667">
    <w:abstractNumId w:val="25"/>
  </w:num>
  <w:num w:numId="16" w16cid:durableId="1114638806">
    <w:abstractNumId w:val="33"/>
  </w:num>
  <w:num w:numId="17" w16cid:durableId="480922793">
    <w:abstractNumId w:val="29"/>
  </w:num>
  <w:num w:numId="18" w16cid:durableId="667711611">
    <w:abstractNumId w:val="27"/>
  </w:num>
  <w:num w:numId="19" w16cid:durableId="1095783991">
    <w:abstractNumId w:val="48"/>
  </w:num>
  <w:num w:numId="20" w16cid:durableId="1320843050">
    <w:abstractNumId w:val="53"/>
  </w:num>
  <w:num w:numId="21" w16cid:durableId="301739424">
    <w:abstractNumId w:val="38"/>
  </w:num>
  <w:num w:numId="22" w16cid:durableId="131796640">
    <w:abstractNumId w:val="34"/>
  </w:num>
  <w:num w:numId="23" w16cid:durableId="1453330360">
    <w:abstractNumId w:val="52"/>
  </w:num>
  <w:num w:numId="24" w16cid:durableId="396250774">
    <w:abstractNumId w:val="19"/>
  </w:num>
  <w:num w:numId="25" w16cid:durableId="181358399">
    <w:abstractNumId w:val="6"/>
  </w:num>
  <w:num w:numId="26" w16cid:durableId="1665012145">
    <w:abstractNumId w:val="32"/>
  </w:num>
  <w:num w:numId="27" w16cid:durableId="1568488793">
    <w:abstractNumId w:val="46"/>
  </w:num>
  <w:num w:numId="28" w16cid:durableId="1482229388">
    <w:abstractNumId w:val="47"/>
  </w:num>
  <w:num w:numId="29" w16cid:durableId="66001750">
    <w:abstractNumId w:val="44"/>
  </w:num>
  <w:num w:numId="30" w16cid:durableId="443428922">
    <w:abstractNumId w:val="13"/>
  </w:num>
  <w:num w:numId="31" w16cid:durableId="1653439280">
    <w:abstractNumId w:val="39"/>
  </w:num>
  <w:num w:numId="32" w16cid:durableId="2116750974">
    <w:abstractNumId w:val="3"/>
  </w:num>
  <w:num w:numId="33" w16cid:durableId="974721029">
    <w:abstractNumId w:val="36"/>
  </w:num>
  <w:num w:numId="34" w16cid:durableId="2045978154">
    <w:abstractNumId w:val="8"/>
  </w:num>
  <w:num w:numId="35" w16cid:durableId="881672023">
    <w:abstractNumId w:val="7"/>
  </w:num>
  <w:num w:numId="36" w16cid:durableId="1318075626">
    <w:abstractNumId w:val="15"/>
  </w:num>
  <w:num w:numId="37" w16cid:durableId="2139643967">
    <w:abstractNumId w:val="5"/>
  </w:num>
  <w:num w:numId="38" w16cid:durableId="967904087">
    <w:abstractNumId w:val="17"/>
  </w:num>
  <w:num w:numId="39" w16cid:durableId="1269695716">
    <w:abstractNumId w:val="18"/>
  </w:num>
  <w:num w:numId="40" w16cid:durableId="239948630">
    <w:abstractNumId w:val="28"/>
  </w:num>
  <w:num w:numId="41" w16cid:durableId="1752459322">
    <w:abstractNumId w:val="31"/>
  </w:num>
  <w:num w:numId="42" w16cid:durableId="1481658007">
    <w:abstractNumId w:val="12"/>
  </w:num>
  <w:num w:numId="43" w16cid:durableId="1404572063">
    <w:abstractNumId w:val="16"/>
  </w:num>
  <w:num w:numId="44" w16cid:durableId="1238632790">
    <w:abstractNumId w:val="43"/>
  </w:num>
  <w:num w:numId="45" w16cid:durableId="2102987436">
    <w:abstractNumId w:val="20"/>
  </w:num>
  <w:num w:numId="46" w16cid:durableId="2030444782">
    <w:abstractNumId w:val="45"/>
  </w:num>
  <w:num w:numId="47" w16cid:durableId="268317459">
    <w:abstractNumId w:val="50"/>
  </w:num>
  <w:num w:numId="48" w16cid:durableId="930625120">
    <w:abstractNumId w:val="55"/>
  </w:num>
  <w:num w:numId="49" w16cid:durableId="547641589">
    <w:abstractNumId w:val="54"/>
  </w:num>
  <w:num w:numId="50" w16cid:durableId="881478140">
    <w:abstractNumId w:val="42"/>
  </w:num>
  <w:num w:numId="51" w16cid:durableId="112335363">
    <w:abstractNumId w:val="30"/>
  </w:num>
  <w:num w:numId="52" w16cid:durableId="664745261">
    <w:abstractNumId w:val="4"/>
  </w:num>
  <w:num w:numId="53" w16cid:durableId="1305428660">
    <w:abstractNumId w:val="10"/>
  </w:num>
  <w:num w:numId="54" w16cid:durableId="1994524232">
    <w:abstractNumId w:val="41"/>
  </w:num>
  <w:num w:numId="55" w16cid:durableId="108091240">
    <w:abstractNumId w:val="51"/>
  </w:num>
  <w:num w:numId="56" w16cid:durableId="19670807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BD8"/>
    <w:rsid w:val="00010EAE"/>
    <w:rsid w:val="00045C82"/>
    <w:rsid w:val="00053483"/>
    <w:rsid w:val="00062FCA"/>
    <w:rsid w:val="000A3208"/>
    <w:rsid w:val="000A3BF3"/>
    <w:rsid w:val="000E2071"/>
    <w:rsid w:val="000E5776"/>
    <w:rsid w:val="000E70E7"/>
    <w:rsid w:val="00103E0D"/>
    <w:rsid w:val="0015089B"/>
    <w:rsid w:val="001629D8"/>
    <w:rsid w:val="00176DC4"/>
    <w:rsid w:val="00183BDD"/>
    <w:rsid w:val="00185C98"/>
    <w:rsid w:val="001869D1"/>
    <w:rsid w:val="001B112F"/>
    <w:rsid w:val="001B1F46"/>
    <w:rsid w:val="001E0FB5"/>
    <w:rsid w:val="001F1CD4"/>
    <w:rsid w:val="001F5F14"/>
    <w:rsid w:val="002156DF"/>
    <w:rsid w:val="002578B1"/>
    <w:rsid w:val="002A2737"/>
    <w:rsid w:val="002B760C"/>
    <w:rsid w:val="002B7825"/>
    <w:rsid w:val="002D40F5"/>
    <w:rsid w:val="002D6F1B"/>
    <w:rsid w:val="0033140E"/>
    <w:rsid w:val="00352388"/>
    <w:rsid w:val="003617F4"/>
    <w:rsid w:val="003636E7"/>
    <w:rsid w:val="00363888"/>
    <w:rsid w:val="003D4962"/>
    <w:rsid w:val="003E091E"/>
    <w:rsid w:val="003F3C1B"/>
    <w:rsid w:val="004164FB"/>
    <w:rsid w:val="00427E98"/>
    <w:rsid w:val="0043223C"/>
    <w:rsid w:val="0046227F"/>
    <w:rsid w:val="004646E7"/>
    <w:rsid w:val="00483FD9"/>
    <w:rsid w:val="004A42EA"/>
    <w:rsid w:val="004B2022"/>
    <w:rsid w:val="004C5290"/>
    <w:rsid w:val="004F580A"/>
    <w:rsid w:val="0050122A"/>
    <w:rsid w:val="0050465E"/>
    <w:rsid w:val="00511754"/>
    <w:rsid w:val="00517858"/>
    <w:rsid w:val="00550B48"/>
    <w:rsid w:val="00555792"/>
    <w:rsid w:val="00591387"/>
    <w:rsid w:val="005C513D"/>
    <w:rsid w:val="005E3E3B"/>
    <w:rsid w:val="00643006"/>
    <w:rsid w:val="00676D29"/>
    <w:rsid w:val="006B2B5B"/>
    <w:rsid w:val="006D4A34"/>
    <w:rsid w:val="006D502B"/>
    <w:rsid w:val="00703758"/>
    <w:rsid w:val="0071755B"/>
    <w:rsid w:val="007519D3"/>
    <w:rsid w:val="007558B0"/>
    <w:rsid w:val="00765B4A"/>
    <w:rsid w:val="00776994"/>
    <w:rsid w:val="00783DF1"/>
    <w:rsid w:val="007A4DE8"/>
    <w:rsid w:val="007B03B4"/>
    <w:rsid w:val="007E22A7"/>
    <w:rsid w:val="0082119E"/>
    <w:rsid w:val="00854D44"/>
    <w:rsid w:val="00870FF9"/>
    <w:rsid w:val="00872493"/>
    <w:rsid w:val="008B47D4"/>
    <w:rsid w:val="008D02B0"/>
    <w:rsid w:val="008E5D2E"/>
    <w:rsid w:val="00915E9D"/>
    <w:rsid w:val="00921016"/>
    <w:rsid w:val="00934F70"/>
    <w:rsid w:val="009520D0"/>
    <w:rsid w:val="00955AC7"/>
    <w:rsid w:val="0096628F"/>
    <w:rsid w:val="009722F8"/>
    <w:rsid w:val="00993E37"/>
    <w:rsid w:val="009A7A54"/>
    <w:rsid w:val="009B2B3C"/>
    <w:rsid w:val="009C0456"/>
    <w:rsid w:val="009C7E22"/>
    <w:rsid w:val="009C7F92"/>
    <w:rsid w:val="009F3F0A"/>
    <w:rsid w:val="00A020B1"/>
    <w:rsid w:val="00A03A25"/>
    <w:rsid w:val="00A05424"/>
    <w:rsid w:val="00A057D5"/>
    <w:rsid w:val="00A102E1"/>
    <w:rsid w:val="00A44EFD"/>
    <w:rsid w:val="00A50331"/>
    <w:rsid w:val="00A57655"/>
    <w:rsid w:val="00A727D4"/>
    <w:rsid w:val="00A9488F"/>
    <w:rsid w:val="00A963C0"/>
    <w:rsid w:val="00AC177B"/>
    <w:rsid w:val="00AD1C0D"/>
    <w:rsid w:val="00AE0BF0"/>
    <w:rsid w:val="00B033C2"/>
    <w:rsid w:val="00B452BD"/>
    <w:rsid w:val="00B45635"/>
    <w:rsid w:val="00B67269"/>
    <w:rsid w:val="00BA0C9B"/>
    <w:rsid w:val="00BC5034"/>
    <w:rsid w:val="00BE3509"/>
    <w:rsid w:val="00C02373"/>
    <w:rsid w:val="00C4351B"/>
    <w:rsid w:val="00C468FB"/>
    <w:rsid w:val="00C51705"/>
    <w:rsid w:val="00C573BE"/>
    <w:rsid w:val="00C82A32"/>
    <w:rsid w:val="00C8378D"/>
    <w:rsid w:val="00CA6441"/>
    <w:rsid w:val="00CC3507"/>
    <w:rsid w:val="00CC7A55"/>
    <w:rsid w:val="00CD10E8"/>
    <w:rsid w:val="00CF3159"/>
    <w:rsid w:val="00D05BD8"/>
    <w:rsid w:val="00D1096C"/>
    <w:rsid w:val="00D10989"/>
    <w:rsid w:val="00D400FE"/>
    <w:rsid w:val="00D5497F"/>
    <w:rsid w:val="00D56D1E"/>
    <w:rsid w:val="00D63319"/>
    <w:rsid w:val="00D63DF7"/>
    <w:rsid w:val="00D63F5E"/>
    <w:rsid w:val="00D735A9"/>
    <w:rsid w:val="00DD5659"/>
    <w:rsid w:val="00DD72B8"/>
    <w:rsid w:val="00E02F7C"/>
    <w:rsid w:val="00E23F34"/>
    <w:rsid w:val="00E31151"/>
    <w:rsid w:val="00E446A2"/>
    <w:rsid w:val="00E45D89"/>
    <w:rsid w:val="00E56103"/>
    <w:rsid w:val="00E86524"/>
    <w:rsid w:val="00E946E0"/>
    <w:rsid w:val="00EB3722"/>
    <w:rsid w:val="00ED2467"/>
    <w:rsid w:val="00EE4DAA"/>
    <w:rsid w:val="00EF4747"/>
    <w:rsid w:val="00F10388"/>
    <w:rsid w:val="00F335AB"/>
    <w:rsid w:val="00F33B06"/>
    <w:rsid w:val="00F477C0"/>
    <w:rsid w:val="00F86A2D"/>
    <w:rsid w:val="00F928E7"/>
    <w:rsid w:val="00FB61B9"/>
    <w:rsid w:val="00FC5638"/>
    <w:rsid w:val="00FD2193"/>
    <w:rsid w:val="00FE428C"/>
    <w:rsid w:val="00FE42DE"/>
    <w:rsid w:val="0CDB7950"/>
    <w:rsid w:val="29C5CE99"/>
    <w:rsid w:val="4EF9C199"/>
    <w:rsid w:val="69A17724"/>
    <w:rsid w:val="72D4C5F5"/>
    <w:rsid w:val="7342B85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E76E"/>
  <w15:chartTrackingRefBased/>
  <w15:docId w15:val="{1777BD80-53EE-4AA0-9F5F-FE512D19B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05B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D05B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D05BD8"/>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D05BD8"/>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D05BD8"/>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D05BD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D05BD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D05BD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D05BD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05BD8"/>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D05BD8"/>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D05BD8"/>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D05BD8"/>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D05BD8"/>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D05BD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D05BD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D05BD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D05BD8"/>
    <w:rPr>
      <w:rFonts w:eastAsiaTheme="majorEastAsia" w:cstheme="majorBidi"/>
      <w:color w:val="272727" w:themeColor="text1" w:themeTint="D8"/>
    </w:rPr>
  </w:style>
  <w:style w:type="paragraph" w:styleId="Titel">
    <w:name w:val="Title"/>
    <w:basedOn w:val="Standaard"/>
    <w:next w:val="Standaard"/>
    <w:link w:val="TitelChar"/>
    <w:uiPriority w:val="10"/>
    <w:qFormat/>
    <w:rsid w:val="00D0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05BD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05BD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D05BD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D05BD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D05BD8"/>
    <w:rPr>
      <w:i/>
      <w:iCs/>
      <w:color w:val="404040" w:themeColor="text1" w:themeTint="BF"/>
    </w:rPr>
  </w:style>
  <w:style w:type="paragraph" w:styleId="Lijstalinea">
    <w:name w:val="List Paragraph"/>
    <w:basedOn w:val="Standaard"/>
    <w:uiPriority w:val="34"/>
    <w:qFormat/>
    <w:rsid w:val="00D05BD8"/>
    <w:pPr>
      <w:ind w:left="720"/>
      <w:contextualSpacing/>
    </w:pPr>
  </w:style>
  <w:style w:type="character" w:styleId="Intensievebenadrukking">
    <w:name w:val="Intense Emphasis"/>
    <w:basedOn w:val="Standaardalinea-lettertype"/>
    <w:uiPriority w:val="21"/>
    <w:qFormat/>
    <w:rsid w:val="00D05BD8"/>
    <w:rPr>
      <w:i/>
      <w:iCs/>
      <w:color w:val="0F4761" w:themeColor="accent1" w:themeShade="BF"/>
    </w:rPr>
  </w:style>
  <w:style w:type="paragraph" w:styleId="Duidelijkcitaat">
    <w:name w:val="Intense Quote"/>
    <w:basedOn w:val="Standaard"/>
    <w:next w:val="Standaard"/>
    <w:link w:val="DuidelijkcitaatChar"/>
    <w:uiPriority w:val="30"/>
    <w:qFormat/>
    <w:rsid w:val="00D05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D05BD8"/>
    <w:rPr>
      <w:i/>
      <w:iCs/>
      <w:color w:val="0F4761" w:themeColor="accent1" w:themeShade="BF"/>
    </w:rPr>
  </w:style>
  <w:style w:type="character" w:styleId="Intensieveverwijzing">
    <w:name w:val="Intense Reference"/>
    <w:basedOn w:val="Standaardalinea-lettertype"/>
    <w:uiPriority w:val="32"/>
    <w:qFormat/>
    <w:rsid w:val="00D05BD8"/>
    <w:rPr>
      <w:b/>
      <w:bCs/>
      <w:smallCaps/>
      <w:color w:val="0F4761" w:themeColor="accent1" w:themeShade="BF"/>
      <w:spacing w:val="5"/>
    </w:rPr>
  </w:style>
  <w:style w:type="paragraph" w:styleId="Kopvaninhoudsopgave">
    <w:name w:val="TOC Heading"/>
    <w:basedOn w:val="Kop1"/>
    <w:next w:val="Standaard"/>
    <w:uiPriority w:val="39"/>
    <w:unhideWhenUsed/>
    <w:qFormat/>
    <w:rsid w:val="00D05BD8"/>
    <w:pPr>
      <w:spacing w:before="240" w:after="0"/>
      <w:outlineLvl w:val="9"/>
    </w:pPr>
    <w:rPr>
      <w:kern w:val="0"/>
      <w:sz w:val="32"/>
      <w:szCs w:val="32"/>
      <w:lang w:eastAsia="nl-NL"/>
      <w14:ligatures w14:val="none"/>
    </w:rPr>
  </w:style>
  <w:style w:type="character" w:styleId="Hyperlink">
    <w:name w:val="Hyperlink"/>
    <w:basedOn w:val="Standaardalinea-lettertype"/>
    <w:uiPriority w:val="99"/>
    <w:unhideWhenUsed/>
    <w:rsid w:val="00D05BD8"/>
    <w:rPr>
      <w:color w:val="467886" w:themeColor="hyperlink"/>
      <w:u w:val="single"/>
    </w:rPr>
  </w:style>
  <w:style w:type="character" w:styleId="Onopgelostemelding">
    <w:name w:val="Unresolved Mention"/>
    <w:basedOn w:val="Standaardalinea-lettertype"/>
    <w:uiPriority w:val="99"/>
    <w:semiHidden/>
    <w:unhideWhenUsed/>
    <w:rsid w:val="00D05BD8"/>
    <w:rPr>
      <w:color w:val="605E5C"/>
      <w:shd w:val="clear" w:color="auto" w:fill="E1DFDD"/>
    </w:rPr>
  </w:style>
  <w:style w:type="character" w:styleId="GevolgdeHyperlink">
    <w:name w:val="FollowedHyperlink"/>
    <w:basedOn w:val="Standaardalinea-lettertype"/>
    <w:uiPriority w:val="99"/>
    <w:semiHidden/>
    <w:unhideWhenUsed/>
    <w:rsid w:val="00D05BD8"/>
    <w:rPr>
      <w:color w:val="96607D" w:themeColor="followedHyperlink"/>
      <w:u w:val="single"/>
    </w:rPr>
  </w:style>
  <w:style w:type="paragraph" w:styleId="Inhopg1">
    <w:name w:val="toc 1"/>
    <w:basedOn w:val="Standaard"/>
    <w:next w:val="Standaard"/>
    <w:autoRedefine/>
    <w:uiPriority w:val="39"/>
    <w:unhideWhenUsed/>
    <w:rsid w:val="00D63319"/>
    <w:pPr>
      <w:spacing w:after="100"/>
    </w:pPr>
  </w:style>
  <w:style w:type="paragraph" w:styleId="Inhopg2">
    <w:name w:val="toc 2"/>
    <w:basedOn w:val="Standaard"/>
    <w:next w:val="Standaard"/>
    <w:autoRedefine/>
    <w:uiPriority w:val="39"/>
    <w:unhideWhenUsed/>
    <w:rsid w:val="00D63319"/>
    <w:pPr>
      <w:spacing w:after="100"/>
      <w:ind w:left="220"/>
    </w:pPr>
  </w:style>
  <w:style w:type="paragraph" w:styleId="Inhopg3">
    <w:name w:val="toc 3"/>
    <w:basedOn w:val="Standaard"/>
    <w:next w:val="Standaard"/>
    <w:autoRedefine/>
    <w:uiPriority w:val="39"/>
    <w:unhideWhenUsed/>
    <w:rsid w:val="009520D0"/>
    <w:pPr>
      <w:tabs>
        <w:tab w:val="right" w:leader="dot" w:pos="9062"/>
      </w:tabs>
      <w:spacing w:after="100"/>
      <w:ind w:left="440"/>
    </w:pPr>
    <w:rPr>
      <w:i/>
      <w:iCs/>
      <w:noProof/>
      <w:lang w:eastAsia="nl-NL"/>
    </w:rPr>
  </w:style>
  <w:style w:type="paragraph" w:styleId="Bibliografie">
    <w:name w:val="Bibliography"/>
    <w:basedOn w:val="Standaard"/>
    <w:next w:val="Standaard"/>
    <w:uiPriority w:val="37"/>
    <w:unhideWhenUsed/>
    <w:rsid w:val="009520D0"/>
  </w:style>
  <w:style w:type="paragraph" w:styleId="Bijschrift">
    <w:name w:val="caption"/>
    <w:basedOn w:val="Standaard"/>
    <w:next w:val="Standaard"/>
    <w:uiPriority w:val="35"/>
    <w:unhideWhenUsed/>
    <w:qFormat/>
    <w:rsid w:val="00F86A2D"/>
    <w:pPr>
      <w:spacing w:after="200" w:line="240" w:lineRule="auto"/>
    </w:pPr>
    <w:rPr>
      <w:i/>
      <w:iCs/>
      <w:color w:val="0E2841" w:themeColor="text2"/>
      <w:sz w:val="18"/>
      <w:szCs w:val="18"/>
    </w:rPr>
  </w:style>
  <w:style w:type="paragraph" w:styleId="Geenafstand">
    <w:name w:val="No Spacing"/>
    <w:uiPriority w:val="1"/>
    <w:qFormat/>
    <w:rsid w:val="00045C82"/>
    <w:pPr>
      <w:spacing w:after="0" w:line="240" w:lineRule="auto"/>
    </w:pPr>
  </w:style>
  <w:style w:type="paragraph" w:styleId="Koptekst">
    <w:name w:val="header"/>
    <w:basedOn w:val="Standaard"/>
    <w:link w:val="KoptekstChar"/>
    <w:uiPriority w:val="99"/>
    <w:unhideWhenUsed/>
    <w:rsid w:val="003F3C1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3C1B"/>
  </w:style>
  <w:style w:type="paragraph" w:styleId="Voettekst">
    <w:name w:val="footer"/>
    <w:basedOn w:val="Standaard"/>
    <w:link w:val="VoettekstChar"/>
    <w:uiPriority w:val="99"/>
    <w:unhideWhenUsed/>
    <w:rsid w:val="003F3C1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3C1B"/>
  </w:style>
  <w:style w:type="paragraph" w:styleId="Eindnoottekst">
    <w:name w:val="endnote text"/>
    <w:basedOn w:val="Standaard"/>
    <w:link w:val="EindnoottekstChar"/>
    <w:uiPriority w:val="99"/>
    <w:semiHidden/>
    <w:unhideWhenUsed/>
    <w:rsid w:val="003F3C1B"/>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3F3C1B"/>
    <w:rPr>
      <w:sz w:val="20"/>
      <w:szCs w:val="20"/>
    </w:rPr>
  </w:style>
  <w:style w:type="character" w:styleId="Eindnootmarkering">
    <w:name w:val="endnote reference"/>
    <w:basedOn w:val="Standaardalinea-lettertype"/>
    <w:uiPriority w:val="99"/>
    <w:semiHidden/>
    <w:unhideWhenUsed/>
    <w:rsid w:val="003F3C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559">
      <w:bodyDiv w:val="1"/>
      <w:marLeft w:val="0"/>
      <w:marRight w:val="0"/>
      <w:marTop w:val="0"/>
      <w:marBottom w:val="0"/>
      <w:divBdr>
        <w:top w:val="none" w:sz="0" w:space="0" w:color="auto"/>
        <w:left w:val="none" w:sz="0" w:space="0" w:color="auto"/>
        <w:bottom w:val="none" w:sz="0" w:space="0" w:color="auto"/>
        <w:right w:val="none" w:sz="0" w:space="0" w:color="auto"/>
      </w:divBdr>
    </w:div>
    <w:div w:id="14314383">
      <w:bodyDiv w:val="1"/>
      <w:marLeft w:val="0"/>
      <w:marRight w:val="0"/>
      <w:marTop w:val="0"/>
      <w:marBottom w:val="0"/>
      <w:divBdr>
        <w:top w:val="none" w:sz="0" w:space="0" w:color="auto"/>
        <w:left w:val="none" w:sz="0" w:space="0" w:color="auto"/>
        <w:bottom w:val="none" w:sz="0" w:space="0" w:color="auto"/>
        <w:right w:val="none" w:sz="0" w:space="0" w:color="auto"/>
      </w:divBdr>
    </w:div>
    <w:div w:id="26488267">
      <w:bodyDiv w:val="1"/>
      <w:marLeft w:val="0"/>
      <w:marRight w:val="0"/>
      <w:marTop w:val="0"/>
      <w:marBottom w:val="0"/>
      <w:divBdr>
        <w:top w:val="none" w:sz="0" w:space="0" w:color="auto"/>
        <w:left w:val="none" w:sz="0" w:space="0" w:color="auto"/>
        <w:bottom w:val="none" w:sz="0" w:space="0" w:color="auto"/>
        <w:right w:val="none" w:sz="0" w:space="0" w:color="auto"/>
      </w:divBdr>
      <w:divsChild>
        <w:div w:id="833573495">
          <w:marLeft w:val="0"/>
          <w:marRight w:val="0"/>
          <w:marTop w:val="0"/>
          <w:marBottom w:val="0"/>
          <w:divBdr>
            <w:top w:val="none" w:sz="0" w:space="0" w:color="auto"/>
            <w:left w:val="none" w:sz="0" w:space="0" w:color="auto"/>
            <w:bottom w:val="none" w:sz="0" w:space="0" w:color="auto"/>
            <w:right w:val="none" w:sz="0" w:space="0" w:color="auto"/>
          </w:divBdr>
        </w:div>
        <w:div w:id="1175457542">
          <w:marLeft w:val="0"/>
          <w:marRight w:val="0"/>
          <w:marTop w:val="0"/>
          <w:marBottom w:val="0"/>
          <w:divBdr>
            <w:top w:val="none" w:sz="0" w:space="0" w:color="auto"/>
            <w:left w:val="none" w:sz="0" w:space="0" w:color="auto"/>
            <w:bottom w:val="none" w:sz="0" w:space="0" w:color="auto"/>
            <w:right w:val="none" w:sz="0" w:space="0" w:color="auto"/>
          </w:divBdr>
        </w:div>
        <w:div w:id="1669476014">
          <w:marLeft w:val="0"/>
          <w:marRight w:val="0"/>
          <w:marTop w:val="0"/>
          <w:marBottom w:val="0"/>
          <w:divBdr>
            <w:top w:val="none" w:sz="0" w:space="0" w:color="auto"/>
            <w:left w:val="none" w:sz="0" w:space="0" w:color="auto"/>
            <w:bottom w:val="none" w:sz="0" w:space="0" w:color="auto"/>
            <w:right w:val="none" w:sz="0" w:space="0" w:color="auto"/>
          </w:divBdr>
        </w:div>
        <w:div w:id="1582984800">
          <w:marLeft w:val="0"/>
          <w:marRight w:val="0"/>
          <w:marTop w:val="0"/>
          <w:marBottom w:val="0"/>
          <w:divBdr>
            <w:top w:val="none" w:sz="0" w:space="0" w:color="auto"/>
            <w:left w:val="none" w:sz="0" w:space="0" w:color="auto"/>
            <w:bottom w:val="none" w:sz="0" w:space="0" w:color="auto"/>
            <w:right w:val="none" w:sz="0" w:space="0" w:color="auto"/>
          </w:divBdr>
        </w:div>
      </w:divsChild>
    </w:div>
    <w:div w:id="28995734">
      <w:bodyDiv w:val="1"/>
      <w:marLeft w:val="0"/>
      <w:marRight w:val="0"/>
      <w:marTop w:val="0"/>
      <w:marBottom w:val="0"/>
      <w:divBdr>
        <w:top w:val="none" w:sz="0" w:space="0" w:color="auto"/>
        <w:left w:val="none" w:sz="0" w:space="0" w:color="auto"/>
        <w:bottom w:val="none" w:sz="0" w:space="0" w:color="auto"/>
        <w:right w:val="none" w:sz="0" w:space="0" w:color="auto"/>
      </w:divBdr>
    </w:div>
    <w:div w:id="29307203">
      <w:bodyDiv w:val="1"/>
      <w:marLeft w:val="0"/>
      <w:marRight w:val="0"/>
      <w:marTop w:val="0"/>
      <w:marBottom w:val="0"/>
      <w:divBdr>
        <w:top w:val="none" w:sz="0" w:space="0" w:color="auto"/>
        <w:left w:val="none" w:sz="0" w:space="0" w:color="auto"/>
        <w:bottom w:val="none" w:sz="0" w:space="0" w:color="auto"/>
        <w:right w:val="none" w:sz="0" w:space="0" w:color="auto"/>
      </w:divBdr>
      <w:divsChild>
        <w:div w:id="712651703">
          <w:marLeft w:val="0"/>
          <w:marRight w:val="0"/>
          <w:marTop w:val="0"/>
          <w:marBottom w:val="0"/>
          <w:divBdr>
            <w:top w:val="none" w:sz="0" w:space="0" w:color="auto"/>
            <w:left w:val="none" w:sz="0" w:space="0" w:color="auto"/>
            <w:bottom w:val="none" w:sz="0" w:space="0" w:color="auto"/>
            <w:right w:val="none" w:sz="0" w:space="0" w:color="auto"/>
          </w:divBdr>
        </w:div>
        <w:div w:id="295255817">
          <w:marLeft w:val="0"/>
          <w:marRight w:val="0"/>
          <w:marTop w:val="0"/>
          <w:marBottom w:val="0"/>
          <w:divBdr>
            <w:top w:val="none" w:sz="0" w:space="0" w:color="auto"/>
            <w:left w:val="none" w:sz="0" w:space="0" w:color="auto"/>
            <w:bottom w:val="none" w:sz="0" w:space="0" w:color="auto"/>
            <w:right w:val="none" w:sz="0" w:space="0" w:color="auto"/>
          </w:divBdr>
        </w:div>
        <w:div w:id="1486511866">
          <w:marLeft w:val="0"/>
          <w:marRight w:val="0"/>
          <w:marTop w:val="0"/>
          <w:marBottom w:val="0"/>
          <w:divBdr>
            <w:top w:val="none" w:sz="0" w:space="0" w:color="auto"/>
            <w:left w:val="none" w:sz="0" w:space="0" w:color="auto"/>
            <w:bottom w:val="none" w:sz="0" w:space="0" w:color="auto"/>
            <w:right w:val="none" w:sz="0" w:space="0" w:color="auto"/>
          </w:divBdr>
        </w:div>
        <w:div w:id="1238394406">
          <w:marLeft w:val="0"/>
          <w:marRight w:val="0"/>
          <w:marTop w:val="0"/>
          <w:marBottom w:val="0"/>
          <w:divBdr>
            <w:top w:val="none" w:sz="0" w:space="0" w:color="auto"/>
            <w:left w:val="none" w:sz="0" w:space="0" w:color="auto"/>
            <w:bottom w:val="none" w:sz="0" w:space="0" w:color="auto"/>
            <w:right w:val="none" w:sz="0" w:space="0" w:color="auto"/>
          </w:divBdr>
        </w:div>
        <w:div w:id="1635257687">
          <w:marLeft w:val="0"/>
          <w:marRight w:val="0"/>
          <w:marTop w:val="0"/>
          <w:marBottom w:val="0"/>
          <w:divBdr>
            <w:top w:val="none" w:sz="0" w:space="0" w:color="auto"/>
            <w:left w:val="none" w:sz="0" w:space="0" w:color="auto"/>
            <w:bottom w:val="none" w:sz="0" w:space="0" w:color="auto"/>
            <w:right w:val="none" w:sz="0" w:space="0" w:color="auto"/>
          </w:divBdr>
        </w:div>
        <w:div w:id="1511411858">
          <w:marLeft w:val="0"/>
          <w:marRight w:val="0"/>
          <w:marTop w:val="0"/>
          <w:marBottom w:val="0"/>
          <w:divBdr>
            <w:top w:val="none" w:sz="0" w:space="0" w:color="auto"/>
            <w:left w:val="none" w:sz="0" w:space="0" w:color="auto"/>
            <w:bottom w:val="none" w:sz="0" w:space="0" w:color="auto"/>
            <w:right w:val="none" w:sz="0" w:space="0" w:color="auto"/>
          </w:divBdr>
        </w:div>
        <w:div w:id="475948570">
          <w:marLeft w:val="0"/>
          <w:marRight w:val="0"/>
          <w:marTop w:val="0"/>
          <w:marBottom w:val="0"/>
          <w:divBdr>
            <w:top w:val="none" w:sz="0" w:space="0" w:color="auto"/>
            <w:left w:val="none" w:sz="0" w:space="0" w:color="auto"/>
            <w:bottom w:val="none" w:sz="0" w:space="0" w:color="auto"/>
            <w:right w:val="none" w:sz="0" w:space="0" w:color="auto"/>
          </w:divBdr>
        </w:div>
        <w:div w:id="1258440543">
          <w:marLeft w:val="0"/>
          <w:marRight w:val="0"/>
          <w:marTop w:val="0"/>
          <w:marBottom w:val="0"/>
          <w:divBdr>
            <w:top w:val="none" w:sz="0" w:space="0" w:color="auto"/>
            <w:left w:val="none" w:sz="0" w:space="0" w:color="auto"/>
            <w:bottom w:val="none" w:sz="0" w:space="0" w:color="auto"/>
            <w:right w:val="none" w:sz="0" w:space="0" w:color="auto"/>
          </w:divBdr>
        </w:div>
        <w:div w:id="1084957128">
          <w:marLeft w:val="0"/>
          <w:marRight w:val="0"/>
          <w:marTop w:val="0"/>
          <w:marBottom w:val="0"/>
          <w:divBdr>
            <w:top w:val="none" w:sz="0" w:space="0" w:color="auto"/>
            <w:left w:val="none" w:sz="0" w:space="0" w:color="auto"/>
            <w:bottom w:val="none" w:sz="0" w:space="0" w:color="auto"/>
            <w:right w:val="none" w:sz="0" w:space="0" w:color="auto"/>
          </w:divBdr>
        </w:div>
      </w:divsChild>
    </w:div>
    <w:div w:id="32929850">
      <w:bodyDiv w:val="1"/>
      <w:marLeft w:val="0"/>
      <w:marRight w:val="0"/>
      <w:marTop w:val="0"/>
      <w:marBottom w:val="0"/>
      <w:divBdr>
        <w:top w:val="none" w:sz="0" w:space="0" w:color="auto"/>
        <w:left w:val="none" w:sz="0" w:space="0" w:color="auto"/>
        <w:bottom w:val="none" w:sz="0" w:space="0" w:color="auto"/>
        <w:right w:val="none" w:sz="0" w:space="0" w:color="auto"/>
      </w:divBdr>
    </w:div>
    <w:div w:id="58093635">
      <w:bodyDiv w:val="1"/>
      <w:marLeft w:val="0"/>
      <w:marRight w:val="0"/>
      <w:marTop w:val="0"/>
      <w:marBottom w:val="0"/>
      <w:divBdr>
        <w:top w:val="none" w:sz="0" w:space="0" w:color="auto"/>
        <w:left w:val="none" w:sz="0" w:space="0" w:color="auto"/>
        <w:bottom w:val="none" w:sz="0" w:space="0" w:color="auto"/>
        <w:right w:val="none" w:sz="0" w:space="0" w:color="auto"/>
      </w:divBdr>
    </w:div>
    <w:div w:id="63450312">
      <w:bodyDiv w:val="1"/>
      <w:marLeft w:val="0"/>
      <w:marRight w:val="0"/>
      <w:marTop w:val="0"/>
      <w:marBottom w:val="0"/>
      <w:divBdr>
        <w:top w:val="none" w:sz="0" w:space="0" w:color="auto"/>
        <w:left w:val="none" w:sz="0" w:space="0" w:color="auto"/>
        <w:bottom w:val="none" w:sz="0" w:space="0" w:color="auto"/>
        <w:right w:val="none" w:sz="0" w:space="0" w:color="auto"/>
      </w:divBdr>
    </w:div>
    <w:div w:id="64039048">
      <w:bodyDiv w:val="1"/>
      <w:marLeft w:val="0"/>
      <w:marRight w:val="0"/>
      <w:marTop w:val="0"/>
      <w:marBottom w:val="0"/>
      <w:divBdr>
        <w:top w:val="none" w:sz="0" w:space="0" w:color="auto"/>
        <w:left w:val="none" w:sz="0" w:space="0" w:color="auto"/>
        <w:bottom w:val="none" w:sz="0" w:space="0" w:color="auto"/>
        <w:right w:val="none" w:sz="0" w:space="0" w:color="auto"/>
      </w:divBdr>
    </w:div>
    <w:div w:id="66850881">
      <w:bodyDiv w:val="1"/>
      <w:marLeft w:val="0"/>
      <w:marRight w:val="0"/>
      <w:marTop w:val="0"/>
      <w:marBottom w:val="0"/>
      <w:divBdr>
        <w:top w:val="none" w:sz="0" w:space="0" w:color="auto"/>
        <w:left w:val="none" w:sz="0" w:space="0" w:color="auto"/>
        <w:bottom w:val="none" w:sz="0" w:space="0" w:color="auto"/>
        <w:right w:val="none" w:sz="0" w:space="0" w:color="auto"/>
      </w:divBdr>
    </w:div>
    <w:div w:id="72238756">
      <w:bodyDiv w:val="1"/>
      <w:marLeft w:val="0"/>
      <w:marRight w:val="0"/>
      <w:marTop w:val="0"/>
      <w:marBottom w:val="0"/>
      <w:divBdr>
        <w:top w:val="none" w:sz="0" w:space="0" w:color="auto"/>
        <w:left w:val="none" w:sz="0" w:space="0" w:color="auto"/>
        <w:bottom w:val="none" w:sz="0" w:space="0" w:color="auto"/>
        <w:right w:val="none" w:sz="0" w:space="0" w:color="auto"/>
      </w:divBdr>
    </w:div>
    <w:div w:id="85805826">
      <w:bodyDiv w:val="1"/>
      <w:marLeft w:val="0"/>
      <w:marRight w:val="0"/>
      <w:marTop w:val="0"/>
      <w:marBottom w:val="0"/>
      <w:divBdr>
        <w:top w:val="none" w:sz="0" w:space="0" w:color="auto"/>
        <w:left w:val="none" w:sz="0" w:space="0" w:color="auto"/>
        <w:bottom w:val="none" w:sz="0" w:space="0" w:color="auto"/>
        <w:right w:val="none" w:sz="0" w:space="0" w:color="auto"/>
      </w:divBdr>
    </w:div>
    <w:div w:id="88503144">
      <w:bodyDiv w:val="1"/>
      <w:marLeft w:val="0"/>
      <w:marRight w:val="0"/>
      <w:marTop w:val="0"/>
      <w:marBottom w:val="0"/>
      <w:divBdr>
        <w:top w:val="none" w:sz="0" w:space="0" w:color="auto"/>
        <w:left w:val="none" w:sz="0" w:space="0" w:color="auto"/>
        <w:bottom w:val="none" w:sz="0" w:space="0" w:color="auto"/>
        <w:right w:val="none" w:sz="0" w:space="0" w:color="auto"/>
      </w:divBdr>
    </w:div>
    <w:div w:id="105775752">
      <w:bodyDiv w:val="1"/>
      <w:marLeft w:val="0"/>
      <w:marRight w:val="0"/>
      <w:marTop w:val="0"/>
      <w:marBottom w:val="0"/>
      <w:divBdr>
        <w:top w:val="none" w:sz="0" w:space="0" w:color="auto"/>
        <w:left w:val="none" w:sz="0" w:space="0" w:color="auto"/>
        <w:bottom w:val="none" w:sz="0" w:space="0" w:color="auto"/>
        <w:right w:val="none" w:sz="0" w:space="0" w:color="auto"/>
      </w:divBdr>
    </w:div>
    <w:div w:id="108934813">
      <w:bodyDiv w:val="1"/>
      <w:marLeft w:val="0"/>
      <w:marRight w:val="0"/>
      <w:marTop w:val="0"/>
      <w:marBottom w:val="0"/>
      <w:divBdr>
        <w:top w:val="none" w:sz="0" w:space="0" w:color="auto"/>
        <w:left w:val="none" w:sz="0" w:space="0" w:color="auto"/>
        <w:bottom w:val="none" w:sz="0" w:space="0" w:color="auto"/>
        <w:right w:val="none" w:sz="0" w:space="0" w:color="auto"/>
      </w:divBdr>
    </w:div>
    <w:div w:id="134026852">
      <w:bodyDiv w:val="1"/>
      <w:marLeft w:val="0"/>
      <w:marRight w:val="0"/>
      <w:marTop w:val="0"/>
      <w:marBottom w:val="0"/>
      <w:divBdr>
        <w:top w:val="none" w:sz="0" w:space="0" w:color="auto"/>
        <w:left w:val="none" w:sz="0" w:space="0" w:color="auto"/>
        <w:bottom w:val="none" w:sz="0" w:space="0" w:color="auto"/>
        <w:right w:val="none" w:sz="0" w:space="0" w:color="auto"/>
      </w:divBdr>
    </w:div>
    <w:div w:id="140772265">
      <w:bodyDiv w:val="1"/>
      <w:marLeft w:val="0"/>
      <w:marRight w:val="0"/>
      <w:marTop w:val="0"/>
      <w:marBottom w:val="0"/>
      <w:divBdr>
        <w:top w:val="none" w:sz="0" w:space="0" w:color="auto"/>
        <w:left w:val="none" w:sz="0" w:space="0" w:color="auto"/>
        <w:bottom w:val="none" w:sz="0" w:space="0" w:color="auto"/>
        <w:right w:val="none" w:sz="0" w:space="0" w:color="auto"/>
      </w:divBdr>
    </w:div>
    <w:div w:id="191265841">
      <w:bodyDiv w:val="1"/>
      <w:marLeft w:val="0"/>
      <w:marRight w:val="0"/>
      <w:marTop w:val="0"/>
      <w:marBottom w:val="0"/>
      <w:divBdr>
        <w:top w:val="none" w:sz="0" w:space="0" w:color="auto"/>
        <w:left w:val="none" w:sz="0" w:space="0" w:color="auto"/>
        <w:bottom w:val="none" w:sz="0" w:space="0" w:color="auto"/>
        <w:right w:val="none" w:sz="0" w:space="0" w:color="auto"/>
      </w:divBdr>
    </w:div>
    <w:div w:id="192576127">
      <w:bodyDiv w:val="1"/>
      <w:marLeft w:val="0"/>
      <w:marRight w:val="0"/>
      <w:marTop w:val="0"/>
      <w:marBottom w:val="0"/>
      <w:divBdr>
        <w:top w:val="none" w:sz="0" w:space="0" w:color="auto"/>
        <w:left w:val="none" w:sz="0" w:space="0" w:color="auto"/>
        <w:bottom w:val="none" w:sz="0" w:space="0" w:color="auto"/>
        <w:right w:val="none" w:sz="0" w:space="0" w:color="auto"/>
      </w:divBdr>
      <w:divsChild>
        <w:div w:id="260339545">
          <w:marLeft w:val="0"/>
          <w:marRight w:val="0"/>
          <w:marTop w:val="0"/>
          <w:marBottom w:val="0"/>
          <w:divBdr>
            <w:top w:val="none" w:sz="0" w:space="0" w:color="auto"/>
            <w:left w:val="none" w:sz="0" w:space="0" w:color="auto"/>
            <w:bottom w:val="none" w:sz="0" w:space="0" w:color="auto"/>
            <w:right w:val="none" w:sz="0" w:space="0" w:color="auto"/>
          </w:divBdr>
          <w:divsChild>
            <w:div w:id="2013607456">
              <w:marLeft w:val="0"/>
              <w:marRight w:val="0"/>
              <w:marTop w:val="0"/>
              <w:marBottom w:val="0"/>
              <w:divBdr>
                <w:top w:val="none" w:sz="0" w:space="0" w:color="auto"/>
                <w:left w:val="none" w:sz="0" w:space="0" w:color="auto"/>
                <w:bottom w:val="none" w:sz="0" w:space="0" w:color="auto"/>
                <w:right w:val="none" w:sz="0" w:space="0" w:color="auto"/>
              </w:divBdr>
            </w:div>
            <w:div w:id="262617208">
              <w:marLeft w:val="0"/>
              <w:marRight w:val="0"/>
              <w:marTop w:val="0"/>
              <w:marBottom w:val="0"/>
              <w:divBdr>
                <w:top w:val="none" w:sz="0" w:space="0" w:color="auto"/>
                <w:left w:val="none" w:sz="0" w:space="0" w:color="auto"/>
                <w:bottom w:val="none" w:sz="0" w:space="0" w:color="auto"/>
                <w:right w:val="none" w:sz="0" w:space="0" w:color="auto"/>
              </w:divBdr>
            </w:div>
            <w:div w:id="1507210790">
              <w:marLeft w:val="0"/>
              <w:marRight w:val="0"/>
              <w:marTop w:val="0"/>
              <w:marBottom w:val="0"/>
              <w:divBdr>
                <w:top w:val="none" w:sz="0" w:space="0" w:color="auto"/>
                <w:left w:val="none" w:sz="0" w:space="0" w:color="auto"/>
                <w:bottom w:val="none" w:sz="0" w:space="0" w:color="auto"/>
                <w:right w:val="none" w:sz="0" w:space="0" w:color="auto"/>
              </w:divBdr>
            </w:div>
            <w:div w:id="393896827">
              <w:marLeft w:val="0"/>
              <w:marRight w:val="0"/>
              <w:marTop w:val="0"/>
              <w:marBottom w:val="0"/>
              <w:divBdr>
                <w:top w:val="none" w:sz="0" w:space="0" w:color="auto"/>
                <w:left w:val="none" w:sz="0" w:space="0" w:color="auto"/>
                <w:bottom w:val="none" w:sz="0" w:space="0" w:color="auto"/>
                <w:right w:val="none" w:sz="0" w:space="0" w:color="auto"/>
              </w:divBdr>
            </w:div>
            <w:div w:id="1058943366">
              <w:marLeft w:val="0"/>
              <w:marRight w:val="0"/>
              <w:marTop w:val="0"/>
              <w:marBottom w:val="0"/>
              <w:divBdr>
                <w:top w:val="none" w:sz="0" w:space="0" w:color="auto"/>
                <w:left w:val="none" w:sz="0" w:space="0" w:color="auto"/>
                <w:bottom w:val="none" w:sz="0" w:space="0" w:color="auto"/>
                <w:right w:val="none" w:sz="0" w:space="0" w:color="auto"/>
              </w:divBdr>
            </w:div>
            <w:div w:id="6757907">
              <w:marLeft w:val="0"/>
              <w:marRight w:val="0"/>
              <w:marTop w:val="0"/>
              <w:marBottom w:val="0"/>
              <w:divBdr>
                <w:top w:val="none" w:sz="0" w:space="0" w:color="auto"/>
                <w:left w:val="none" w:sz="0" w:space="0" w:color="auto"/>
                <w:bottom w:val="none" w:sz="0" w:space="0" w:color="auto"/>
                <w:right w:val="none" w:sz="0" w:space="0" w:color="auto"/>
              </w:divBdr>
            </w:div>
            <w:div w:id="265160986">
              <w:marLeft w:val="0"/>
              <w:marRight w:val="0"/>
              <w:marTop w:val="0"/>
              <w:marBottom w:val="0"/>
              <w:divBdr>
                <w:top w:val="none" w:sz="0" w:space="0" w:color="auto"/>
                <w:left w:val="none" w:sz="0" w:space="0" w:color="auto"/>
                <w:bottom w:val="none" w:sz="0" w:space="0" w:color="auto"/>
                <w:right w:val="none" w:sz="0" w:space="0" w:color="auto"/>
              </w:divBdr>
            </w:div>
            <w:div w:id="686175215">
              <w:marLeft w:val="0"/>
              <w:marRight w:val="0"/>
              <w:marTop w:val="0"/>
              <w:marBottom w:val="0"/>
              <w:divBdr>
                <w:top w:val="none" w:sz="0" w:space="0" w:color="auto"/>
                <w:left w:val="none" w:sz="0" w:space="0" w:color="auto"/>
                <w:bottom w:val="none" w:sz="0" w:space="0" w:color="auto"/>
                <w:right w:val="none" w:sz="0" w:space="0" w:color="auto"/>
              </w:divBdr>
            </w:div>
            <w:div w:id="2078506406">
              <w:marLeft w:val="0"/>
              <w:marRight w:val="0"/>
              <w:marTop w:val="0"/>
              <w:marBottom w:val="0"/>
              <w:divBdr>
                <w:top w:val="none" w:sz="0" w:space="0" w:color="auto"/>
                <w:left w:val="none" w:sz="0" w:space="0" w:color="auto"/>
                <w:bottom w:val="none" w:sz="0" w:space="0" w:color="auto"/>
                <w:right w:val="none" w:sz="0" w:space="0" w:color="auto"/>
              </w:divBdr>
            </w:div>
            <w:div w:id="1761565120">
              <w:marLeft w:val="0"/>
              <w:marRight w:val="0"/>
              <w:marTop w:val="0"/>
              <w:marBottom w:val="0"/>
              <w:divBdr>
                <w:top w:val="none" w:sz="0" w:space="0" w:color="auto"/>
                <w:left w:val="none" w:sz="0" w:space="0" w:color="auto"/>
                <w:bottom w:val="none" w:sz="0" w:space="0" w:color="auto"/>
                <w:right w:val="none" w:sz="0" w:space="0" w:color="auto"/>
              </w:divBdr>
            </w:div>
            <w:div w:id="489491687">
              <w:marLeft w:val="0"/>
              <w:marRight w:val="0"/>
              <w:marTop w:val="0"/>
              <w:marBottom w:val="0"/>
              <w:divBdr>
                <w:top w:val="none" w:sz="0" w:space="0" w:color="auto"/>
                <w:left w:val="none" w:sz="0" w:space="0" w:color="auto"/>
                <w:bottom w:val="none" w:sz="0" w:space="0" w:color="auto"/>
                <w:right w:val="none" w:sz="0" w:space="0" w:color="auto"/>
              </w:divBdr>
            </w:div>
            <w:div w:id="1004823850">
              <w:marLeft w:val="0"/>
              <w:marRight w:val="0"/>
              <w:marTop w:val="0"/>
              <w:marBottom w:val="0"/>
              <w:divBdr>
                <w:top w:val="none" w:sz="0" w:space="0" w:color="auto"/>
                <w:left w:val="none" w:sz="0" w:space="0" w:color="auto"/>
                <w:bottom w:val="none" w:sz="0" w:space="0" w:color="auto"/>
                <w:right w:val="none" w:sz="0" w:space="0" w:color="auto"/>
              </w:divBdr>
            </w:div>
            <w:div w:id="1143425804">
              <w:marLeft w:val="0"/>
              <w:marRight w:val="0"/>
              <w:marTop w:val="0"/>
              <w:marBottom w:val="0"/>
              <w:divBdr>
                <w:top w:val="none" w:sz="0" w:space="0" w:color="auto"/>
                <w:left w:val="none" w:sz="0" w:space="0" w:color="auto"/>
                <w:bottom w:val="none" w:sz="0" w:space="0" w:color="auto"/>
                <w:right w:val="none" w:sz="0" w:space="0" w:color="auto"/>
              </w:divBdr>
            </w:div>
            <w:div w:id="766853644">
              <w:marLeft w:val="0"/>
              <w:marRight w:val="0"/>
              <w:marTop w:val="0"/>
              <w:marBottom w:val="0"/>
              <w:divBdr>
                <w:top w:val="none" w:sz="0" w:space="0" w:color="auto"/>
                <w:left w:val="none" w:sz="0" w:space="0" w:color="auto"/>
                <w:bottom w:val="none" w:sz="0" w:space="0" w:color="auto"/>
                <w:right w:val="none" w:sz="0" w:space="0" w:color="auto"/>
              </w:divBdr>
            </w:div>
            <w:div w:id="723336923">
              <w:marLeft w:val="0"/>
              <w:marRight w:val="0"/>
              <w:marTop w:val="0"/>
              <w:marBottom w:val="0"/>
              <w:divBdr>
                <w:top w:val="none" w:sz="0" w:space="0" w:color="auto"/>
                <w:left w:val="none" w:sz="0" w:space="0" w:color="auto"/>
                <w:bottom w:val="none" w:sz="0" w:space="0" w:color="auto"/>
                <w:right w:val="none" w:sz="0" w:space="0" w:color="auto"/>
              </w:divBdr>
            </w:div>
            <w:div w:id="1735857295">
              <w:marLeft w:val="0"/>
              <w:marRight w:val="0"/>
              <w:marTop w:val="0"/>
              <w:marBottom w:val="0"/>
              <w:divBdr>
                <w:top w:val="none" w:sz="0" w:space="0" w:color="auto"/>
                <w:left w:val="none" w:sz="0" w:space="0" w:color="auto"/>
                <w:bottom w:val="none" w:sz="0" w:space="0" w:color="auto"/>
                <w:right w:val="none" w:sz="0" w:space="0" w:color="auto"/>
              </w:divBdr>
            </w:div>
            <w:div w:id="1139298772">
              <w:marLeft w:val="0"/>
              <w:marRight w:val="0"/>
              <w:marTop w:val="0"/>
              <w:marBottom w:val="0"/>
              <w:divBdr>
                <w:top w:val="none" w:sz="0" w:space="0" w:color="auto"/>
                <w:left w:val="none" w:sz="0" w:space="0" w:color="auto"/>
                <w:bottom w:val="none" w:sz="0" w:space="0" w:color="auto"/>
                <w:right w:val="none" w:sz="0" w:space="0" w:color="auto"/>
              </w:divBdr>
            </w:div>
            <w:div w:id="1503470311">
              <w:marLeft w:val="0"/>
              <w:marRight w:val="0"/>
              <w:marTop w:val="0"/>
              <w:marBottom w:val="0"/>
              <w:divBdr>
                <w:top w:val="none" w:sz="0" w:space="0" w:color="auto"/>
                <w:left w:val="none" w:sz="0" w:space="0" w:color="auto"/>
                <w:bottom w:val="none" w:sz="0" w:space="0" w:color="auto"/>
                <w:right w:val="none" w:sz="0" w:space="0" w:color="auto"/>
              </w:divBdr>
            </w:div>
            <w:div w:id="475610389">
              <w:marLeft w:val="0"/>
              <w:marRight w:val="0"/>
              <w:marTop w:val="0"/>
              <w:marBottom w:val="0"/>
              <w:divBdr>
                <w:top w:val="none" w:sz="0" w:space="0" w:color="auto"/>
                <w:left w:val="none" w:sz="0" w:space="0" w:color="auto"/>
                <w:bottom w:val="none" w:sz="0" w:space="0" w:color="auto"/>
                <w:right w:val="none" w:sz="0" w:space="0" w:color="auto"/>
              </w:divBdr>
            </w:div>
            <w:div w:id="1980110853">
              <w:marLeft w:val="0"/>
              <w:marRight w:val="0"/>
              <w:marTop w:val="0"/>
              <w:marBottom w:val="0"/>
              <w:divBdr>
                <w:top w:val="none" w:sz="0" w:space="0" w:color="auto"/>
                <w:left w:val="none" w:sz="0" w:space="0" w:color="auto"/>
                <w:bottom w:val="none" w:sz="0" w:space="0" w:color="auto"/>
                <w:right w:val="none" w:sz="0" w:space="0" w:color="auto"/>
              </w:divBdr>
            </w:div>
          </w:divsChild>
        </w:div>
        <w:div w:id="1077091420">
          <w:marLeft w:val="0"/>
          <w:marRight w:val="0"/>
          <w:marTop w:val="0"/>
          <w:marBottom w:val="0"/>
          <w:divBdr>
            <w:top w:val="none" w:sz="0" w:space="0" w:color="auto"/>
            <w:left w:val="none" w:sz="0" w:space="0" w:color="auto"/>
            <w:bottom w:val="none" w:sz="0" w:space="0" w:color="auto"/>
            <w:right w:val="none" w:sz="0" w:space="0" w:color="auto"/>
          </w:divBdr>
        </w:div>
        <w:div w:id="15087176">
          <w:marLeft w:val="0"/>
          <w:marRight w:val="0"/>
          <w:marTop w:val="0"/>
          <w:marBottom w:val="0"/>
          <w:divBdr>
            <w:top w:val="none" w:sz="0" w:space="0" w:color="auto"/>
            <w:left w:val="none" w:sz="0" w:space="0" w:color="auto"/>
            <w:bottom w:val="none" w:sz="0" w:space="0" w:color="auto"/>
            <w:right w:val="none" w:sz="0" w:space="0" w:color="auto"/>
          </w:divBdr>
        </w:div>
        <w:div w:id="6255457">
          <w:marLeft w:val="0"/>
          <w:marRight w:val="0"/>
          <w:marTop w:val="0"/>
          <w:marBottom w:val="0"/>
          <w:divBdr>
            <w:top w:val="none" w:sz="0" w:space="0" w:color="auto"/>
            <w:left w:val="none" w:sz="0" w:space="0" w:color="auto"/>
            <w:bottom w:val="none" w:sz="0" w:space="0" w:color="auto"/>
            <w:right w:val="none" w:sz="0" w:space="0" w:color="auto"/>
          </w:divBdr>
        </w:div>
        <w:div w:id="41028698">
          <w:marLeft w:val="0"/>
          <w:marRight w:val="0"/>
          <w:marTop w:val="0"/>
          <w:marBottom w:val="0"/>
          <w:divBdr>
            <w:top w:val="none" w:sz="0" w:space="0" w:color="auto"/>
            <w:left w:val="none" w:sz="0" w:space="0" w:color="auto"/>
            <w:bottom w:val="none" w:sz="0" w:space="0" w:color="auto"/>
            <w:right w:val="none" w:sz="0" w:space="0" w:color="auto"/>
          </w:divBdr>
        </w:div>
        <w:div w:id="1745293665">
          <w:marLeft w:val="0"/>
          <w:marRight w:val="0"/>
          <w:marTop w:val="0"/>
          <w:marBottom w:val="0"/>
          <w:divBdr>
            <w:top w:val="none" w:sz="0" w:space="0" w:color="auto"/>
            <w:left w:val="none" w:sz="0" w:space="0" w:color="auto"/>
            <w:bottom w:val="none" w:sz="0" w:space="0" w:color="auto"/>
            <w:right w:val="none" w:sz="0" w:space="0" w:color="auto"/>
          </w:divBdr>
        </w:div>
        <w:div w:id="1959875835">
          <w:marLeft w:val="0"/>
          <w:marRight w:val="0"/>
          <w:marTop w:val="0"/>
          <w:marBottom w:val="0"/>
          <w:divBdr>
            <w:top w:val="none" w:sz="0" w:space="0" w:color="auto"/>
            <w:left w:val="none" w:sz="0" w:space="0" w:color="auto"/>
            <w:bottom w:val="none" w:sz="0" w:space="0" w:color="auto"/>
            <w:right w:val="none" w:sz="0" w:space="0" w:color="auto"/>
          </w:divBdr>
          <w:divsChild>
            <w:div w:id="1376928882">
              <w:marLeft w:val="-75"/>
              <w:marRight w:val="0"/>
              <w:marTop w:val="30"/>
              <w:marBottom w:val="30"/>
              <w:divBdr>
                <w:top w:val="none" w:sz="0" w:space="0" w:color="auto"/>
                <w:left w:val="none" w:sz="0" w:space="0" w:color="auto"/>
                <w:bottom w:val="none" w:sz="0" w:space="0" w:color="auto"/>
                <w:right w:val="none" w:sz="0" w:space="0" w:color="auto"/>
              </w:divBdr>
              <w:divsChild>
                <w:div w:id="284965131">
                  <w:marLeft w:val="0"/>
                  <w:marRight w:val="0"/>
                  <w:marTop w:val="0"/>
                  <w:marBottom w:val="0"/>
                  <w:divBdr>
                    <w:top w:val="none" w:sz="0" w:space="0" w:color="auto"/>
                    <w:left w:val="none" w:sz="0" w:space="0" w:color="auto"/>
                    <w:bottom w:val="none" w:sz="0" w:space="0" w:color="auto"/>
                    <w:right w:val="none" w:sz="0" w:space="0" w:color="auto"/>
                  </w:divBdr>
                  <w:divsChild>
                    <w:div w:id="1070079569">
                      <w:marLeft w:val="0"/>
                      <w:marRight w:val="0"/>
                      <w:marTop w:val="0"/>
                      <w:marBottom w:val="0"/>
                      <w:divBdr>
                        <w:top w:val="none" w:sz="0" w:space="0" w:color="auto"/>
                        <w:left w:val="none" w:sz="0" w:space="0" w:color="auto"/>
                        <w:bottom w:val="none" w:sz="0" w:space="0" w:color="auto"/>
                        <w:right w:val="none" w:sz="0" w:space="0" w:color="auto"/>
                      </w:divBdr>
                    </w:div>
                  </w:divsChild>
                </w:div>
                <w:div w:id="1878665102">
                  <w:marLeft w:val="0"/>
                  <w:marRight w:val="0"/>
                  <w:marTop w:val="0"/>
                  <w:marBottom w:val="0"/>
                  <w:divBdr>
                    <w:top w:val="none" w:sz="0" w:space="0" w:color="auto"/>
                    <w:left w:val="none" w:sz="0" w:space="0" w:color="auto"/>
                    <w:bottom w:val="none" w:sz="0" w:space="0" w:color="auto"/>
                    <w:right w:val="none" w:sz="0" w:space="0" w:color="auto"/>
                  </w:divBdr>
                  <w:divsChild>
                    <w:div w:id="64381621">
                      <w:marLeft w:val="0"/>
                      <w:marRight w:val="0"/>
                      <w:marTop w:val="0"/>
                      <w:marBottom w:val="0"/>
                      <w:divBdr>
                        <w:top w:val="none" w:sz="0" w:space="0" w:color="auto"/>
                        <w:left w:val="none" w:sz="0" w:space="0" w:color="auto"/>
                        <w:bottom w:val="none" w:sz="0" w:space="0" w:color="auto"/>
                        <w:right w:val="none" w:sz="0" w:space="0" w:color="auto"/>
                      </w:divBdr>
                    </w:div>
                  </w:divsChild>
                </w:div>
                <w:div w:id="674770647">
                  <w:marLeft w:val="0"/>
                  <w:marRight w:val="0"/>
                  <w:marTop w:val="0"/>
                  <w:marBottom w:val="0"/>
                  <w:divBdr>
                    <w:top w:val="none" w:sz="0" w:space="0" w:color="auto"/>
                    <w:left w:val="none" w:sz="0" w:space="0" w:color="auto"/>
                    <w:bottom w:val="none" w:sz="0" w:space="0" w:color="auto"/>
                    <w:right w:val="none" w:sz="0" w:space="0" w:color="auto"/>
                  </w:divBdr>
                  <w:divsChild>
                    <w:div w:id="2111927452">
                      <w:marLeft w:val="0"/>
                      <w:marRight w:val="0"/>
                      <w:marTop w:val="0"/>
                      <w:marBottom w:val="0"/>
                      <w:divBdr>
                        <w:top w:val="none" w:sz="0" w:space="0" w:color="auto"/>
                        <w:left w:val="none" w:sz="0" w:space="0" w:color="auto"/>
                        <w:bottom w:val="none" w:sz="0" w:space="0" w:color="auto"/>
                        <w:right w:val="none" w:sz="0" w:space="0" w:color="auto"/>
                      </w:divBdr>
                    </w:div>
                  </w:divsChild>
                </w:div>
                <w:div w:id="610668966">
                  <w:marLeft w:val="0"/>
                  <w:marRight w:val="0"/>
                  <w:marTop w:val="0"/>
                  <w:marBottom w:val="0"/>
                  <w:divBdr>
                    <w:top w:val="none" w:sz="0" w:space="0" w:color="auto"/>
                    <w:left w:val="none" w:sz="0" w:space="0" w:color="auto"/>
                    <w:bottom w:val="none" w:sz="0" w:space="0" w:color="auto"/>
                    <w:right w:val="none" w:sz="0" w:space="0" w:color="auto"/>
                  </w:divBdr>
                  <w:divsChild>
                    <w:div w:id="24061996">
                      <w:marLeft w:val="0"/>
                      <w:marRight w:val="0"/>
                      <w:marTop w:val="0"/>
                      <w:marBottom w:val="0"/>
                      <w:divBdr>
                        <w:top w:val="none" w:sz="0" w:space="0" w:color="auto"/>
                        <w:left w:val="none" w:sz="0" w:space="0" w:color="auto"/>
                        <w:bottom w:val="none" w:sz="0" w:space="0" w:color="auto"/>
                        <w:right w:val="none" w:sz="0" w:space="0" w:color="auto"/>
                      </w:divBdr>
                    </w:div>
                  </w:divsChild>
                </w:div>
                <w:div w:id="957835422">
                  <w:marLeft w:val="0"/>
                  <w:marRight w:val="0"/>
                  <w:marTop w:val="0"/>
                  <w:marBottom w:val="0"/>
                  <w:divBdr>
                    <w:top w:val="none" w:sz="0" w:space="0" w:color="auto"/>
                    <w:left w:val="none" w:sz="0" w:space="0" w:color="auto"/>
                    <w:bottom w:val="none" w:sz="0" w:space="0" w:color="auto"/>
                    <w:right w:val="none" w:sz="0" w:space="0" w:color="auto"/>
                  </w:divBdr>
                  <w:divsChild>
                    <w:div w:id="372310648">
                      <w:marLeft w:val="0"/>
                      <w:marRight w:val="0"/>
                      <w:marTop w:val="0"/>
                      <w:marBottom w:val="0"/>
                      <w:divBdr>
                        <w:top w:val="none" w:sz="0" w:space="0" w:color="auto"/>
                        <w:left w:val="none" w:sz="0" w:space="0" w:color="auto"/>
                        <w:bottom w:val="none" w:sz="0" w:space="0" w:color="auto"/>
                        <w:right w:val="none" w:sz="0" w:space="0" w:color="auto"/>
                      </w:divBdr>
                    </w:div>
                  </w:divsChild>
                </w:div>
                <w:div w:id="618142899">
                  <w:marLeft w:val="0"/>
                  <w:marRight w:val="0"/>
                  <w:marTop w:val="0"/>
                  <w:marBottom w:val="0"/>
                  <w:divBdr>
                    <w:top w:val="none" w:sz="0" w:space="0" w:color="auto"/>
                    <w:left w:val="none" w:sz="0" w:space="0" w:color="auto"/>
                    <w:bottom w:val="none" w:sz="0" w:space="0" w:color="auto"/>
                    <w:right w:val="none" w:sz="0" w:space="0" w:color="auto"/>
                  </w:divBdr>
                  <w:divsChild>
                    <w:div w:id="651103697">
                      <w:marLeft w:val="0"/>
                      <w:marRight w:val="0"/>
                      <w:marTop w:val="0"/>
                      <w:marBottom w:val="0"/>
                      <w:divBdr>
                        <w:top w:val="none" w:sz="0" w:space="0" w:color="auto"/>
                        <w:left w:val="none" w:sz="0" w:space="0" w:color="auto"/>
                        <w:bottom w:val="none" w:sz="0" w:space="0" w:color="auto"/>
                        <w:right w:val="none" w:sz="0" w:space="0" w:color="auto"/>
                      </w:divBdr>
                    </w:div>
                  </w:divsChild>
                </w:div>
                <w:div w:id="1052539694">
                  <w:marLeft w:val="0"/>
                  <w:marRight w:val="0"/>
                  <w:marTop w:val="0"/>
                  <w:marBottom w:val="0"/>
                  <w:divBdr>
                    <w:top w:val="none" w:sz="0" w:space="0" w:color="auto"/>
                    <w:left w:val="none" w:sz="0" w:space="0" w:color="auto"/>
                    <w:bottom w:val="none" w:sz="0" w:space="0" w:color="auto"/>
                    <w:right w:val="none" w:sz="0" w:space="0" w:color="auto"/>
                  </w:divBdr>
                  <w:divsChild>
                    <w:div w:id="175965633">
                      <w:marLeft w:val="0"/>
                      <w:marRight w:val="0"/>
                      <w:marTop w:val="0"/>
                      <w:marBottom w:val="0"/>
                      <w:divBdr>
                        <w:top w:val="none" w:sz="0" w:space="0" w:color="auto"/>
                        <w:left w:val="none" w:sz="0" w:space="0" w:color="auto"/>
                        <w:bottom w:val="none" w:sz="0" w:space="0" w:color="auto"/>
                        <w:right w:val="none" w:sz="0" w:space="0" w:color="auto"/>
                      </w:divBdr>
                    </w:div>
                  </w:divsChild>
                </w:div>
                <w:div w:id="873034746">
                  <w:marLeft w:val="0"/>
                  <w:marRight w:val="0"/>
                  <w:marTop w:val="0"/>
                  <w:marBottom w:val="0"/>
                  <w:divBdr>
                    <w:top w:val="none" w:sz="0" w:space="0" w:color="auto"/>
                    <w:left w:val="none" w:sz="0" w:space="0" w:color="auto"/>
                    <w:bottom w:val="none" w:sz="0" w:space="0" w:color="auto"/>
                    <w:right w:val="none" w:sz="0" w:space="0" w:color="auto"/>
                  </w:divBdr>
                  <w:divsChild>
                    <w:div w:id="1045368127">
                      <w:marLeft w:val="0"/>
                      <w:marRight w:val="0"/>
                      <w:marTop w:val="0"/>
                      <w:marBottom w:val="0"/>
                      <w:divBdr>
                        <w:top w:val="none" w:sz="0" w:space="0" w:color="auto"/>
                        <w:left w:val="none" w:sz="0" w:space="0" w:color="auto"/>
                        <w:bottom w:val="none" w:sz="0" w:space="0" w:color="auto"/>
                        <w:right w:val="none" w:sz="0" w:space="0" w:color="auto"/>
                      </w:divBdr>
                    </w:div>
                  </w:divsChild>
                </w:div>
                <w:div w:id="1028600004">
                  <w:marLeft w:val="0"/>
                  <w:marRight w:val="0"/>
                  <w:marTop w:val="0"/>
                  <w:marBottom w:val="0"/>
                  <w:divBdr>
                    <w:top w:val="none" w:sz="0" w:space="0" w:color="auto"/>
                    <w:left w:val="none" w:sz="0" w:space="0" w:color="auto"/>
                    <w:bottom w:val="none" w:sz="0" w:space="0" w:color="auto"/>
                    <w:right w:val="none" w:sz="0" w:space="0" w:color="auto"/>
                  </w:divBdr>
                  <w:divsChild>
                    <w:div w:id="2054229551">
                      <w:marLeft w:val="0"/>
                      <w:marRight w:val="0"/>
                      <w:marTop w:val="0"/>
                      <w:marBottom w:val="0"/>
                      <w:divBdr>
                        <w:top w:val="none" w:sz="0" w:space="0" w:color="auto"/>
                        <w:left w:val="none" w:sz="0" w:space="0" w:color="auto"/>
                        <w:bottom w:val="none" w:sz="0" w:space="0" w:color="auto"/>
                        <w:right w:val="none" w:sz="0" w:space="0" w:color="auto"/>
                      </w:divBdr>
                    </w:div>
                  </w:divsChild>
                </w:div>
                <w:div w:id="839084019">
                  <w:marLeft w:val="0"/>
                  <w:marRight w:val="0"/>
                  <w:marTop w:val="0"/>
                  <w:marBottom w:val="0"/>
                  <w:divBdr>
                    <w:top w:val="none" w:sz="0" w:space="0" w:color="auto"/>
                    <w:left w:val="none" w:sz="0" w:space="0" w:color="auto"/>
                    <w:bottom w:val="none" w:sz="0" w:space="0" w:color="auto"/>
                    <w:right w:val="none" w:sz="0" w:space="0" w:color="auto"/>
                  </w:divBdr>
                  <w:divsChild>
                    <w:div w:id="1876388432">
                      <w:marLeft w:val="0"/>
                      <w:marRight w:val="0"/>
                      <w:marTop w:val="0"/>
                      <w:marBottom w:val="0"/>
                      <w:divBdr>
                        <w:top w:val="none" w:sz="0" w:space="0" w:color="auto"/>
                        <w:left w:val="none" w:sz="0" w:space="0" w:color="auto"/>
                        <w:bottom w:val="none" w:sz="0" w:space="0" w:color="auto"/>
                        <w:right w:val="none" w:sz="0" w:space="0" w:color="auto"/>
                      </w:divBdr>
                    </w:div>
                  </w:divsChild>
                </w:div>
                <w:div w:id="883910936">
                  <w:marLeft w:val="0"/>
                  <w:marRight w:val="0"/>
                  <w:marTop w:val="0"/>
                  <w:marBottom w:val="0"/>
                  <w:divBdr>
                    <w:top w:val="none" w:sz="0" w:space="0" w:color="auto"/>
                    <w:left w:val="none" w:sz="0" w:space="0" w:color="auto"/>
                    <w:bottom w:val="none" w:sz="0" w:space="0" w:color="auto"/>
                    <w:right w:val="none" w:sz="0" w:space="0" w:color="auto"/>
                  </w:divBdr>
                  <w:divsChild>
                    <w:div w:id="1770346517">
                      <w:marLeft w:val="0"/>
                      <w:marRight w:val="0"/>
                      <w:marTop w:val="0"/>
                      <w:marBottom w:val="0"/>
                      <w:divBdr>
                        <w:top w:val="none" w:sz="0" w:space="0" w:color="auto"/>
                        <w:left w:val="none" w:sz="0" w:space="0" w:color="auto"/>
                        <w:bottom w:val="none" w:sz="0" w:space="0" w:color="auto"/>
                        <w:right w:val="none" w:sz="0" w:space="0" w:color="auto"/>
                      </w:divBdr>
                    </w:div>
                  </w:divsChild>
                </w:div>
                <w:div w:id="1082604891">
                  <w:marLeft w:val="0"/>
                  <w:marRight w:val="0"/>
                  <w:marTop w:val="0"/>
                  <w:marBottom w:val="0"/>
                  <w:divBdr>
                    <w:top w:val="none" w:sz="0" w:space="0" w:color="auto"/>
                    <w:left w:val="none" w:sz="0" w:space="0" w:color="auto"/>
                    <w:bottom w:val="none" w:sz="0" w:space="0" w:color="auto"/>
                    <w:right w:val="none" w:sz="0" w:space="0" w:color="auto"/>
                  </w:divBdr>
                  <w:divsChild>
                    <w:div w:id="18917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12544">
          <w:marLeft w:val="0"/>
          <w:marRight w:val="0"/>
          <w:marTop w:val="0"/>
          <w:marBottom w:val="0"/>
          <w:divBdr>
            <w:top w:val="none" w:sz="0" w:space="0" w:color="auto"/>
            <w:left w:val="none" w:sz="0" w:space="0" w:color="auto"/>
            <w:bottom w:val="none" w:sz="0" w:space="0" w:color="auto"/>
            <w:right w:val="none" w:sz="0" w:space="0" w:color="auto"/>
          </w:divBdr>
        </w:div>
      </w:divsChild>
    </w:div>
    <w:div w:id="211815532">
      <w:bodyDiv w:val="1"/>
      <w:marLeft w:val="0"/>
      <w:marRight w:val="0"/>
      <w:marTop w:val="0"/>
      <w:marBottom w:val="0"/>
      <w:divBdr>
        <w:top w:val="none" w:sz="0" w:space="0" w:color="auto"/>
        <w:left w:val="none" w:sz="0" w:space="0" w:color="auto"/>
        <w:bottom w:val="none" w:sz="0" w:space="0" w:color="auto"/>
        <w:right w:val="none" w:sz="0" w:space="0" w:color="auto"/>
      </w:divBdr>
    </w:div>
    <w:div w:id="269242604">
      <w:bodyDiv w:val="1"/>
      <w:marLeft w:val="0"/>
      <w:marRight w:val="0"/>
      <w:marTop w:val="0"/>
      <w:marBottom w:val="0"/>
      <w:divBdr>
        <w:top w:val="none" w:sz="0" w:space="0" w:color="auto"/>
        <w:left w:val="none" w:sz="0" w:space="0" w:color="auto"/>
        <w:bottom w:val="none" w:sz="0" w:space="0" w:color="auto"/>
        <w:right w:val="none" w:sz="0" w:space="0" w:color="auto"/>
      </w:divBdr>
    </w:div>
    <w:div w:id="294717857">
      <w:bodyDiv w:val="1"/>
      <w:marLeft w:val="0"/>
      <w:marRight w:val="0"/>
      <w:marTop w:val="0"/>
      <w:marBottom w:val="0"/>
      <w:divBdr>
        <w:top w:val="none" w:sz="0" w:space="0" w:color="auto"/>
        <w:left w:val="none" w:sz="0" w:space="0" w:color="auto"/>
        <w:bottom w:val="none" w:sz="0" w:space="0" w:color="auto"/>
        <w:right w:val="none" w:sz="0" w:space="0" w:color="auto"/>
      </w:divBdr>
    </w:div>
    <w:div w:id="311980872">
      <w:bodyDiv w:val="1"/>
      <w:marLeft w:val="0"/>
      <w:marRight w:val="0"/>
      <w:marTop w:val="0"/>
      <w:marBottom w:val="0"/>
      <w:divBdr>
        <w:top w:val="none" w:sz="0" w:space="0" w:color="auto"/>
        <w:left w:val="none" w:sz="0" w:space="0" w:color="auto"/>
        <w:bottom w:val="none" w:sz="0" w:space="0" w:color="auto"/>
        <w:right w:val="none" w:sz="0" w:space="0" w:color="auto"/>
      </w:divBdr>
    </w:div>
    <w:div w:id="327483479">
      <w:bodyDiv w:val="1"/>
      <w:marLeft w:val="0"/>
      <w:marRight w:val="0"/>
      <w:marTop w:val="0"/>
      <w:marBottom w:val="0"/>
      <w:divBdr>
        <w:top w:val="none" w:sz="0" w:space="0" w:color="auto"/>
        <w:left w:val="none" w:sz="0" w:space="0" w:color="auto"/>
        <w:bottom w:val="none" w:sz="0" w:space="0" w:color="auto"/>
        <w:right w:val="none" w:sz="0" w:space="0" w:color="auto"/>
      </w:divBdr>
    </w:div>
    <w:div w:id="339702789">
      <w:bodyDiv w:val="1"/>
      <w:marLeft w:val="0"/>
      <w:marRight w:val="0"/>
      <w:marTop w:val="0"/>
      <w:marBottom w:val="0"/>
      <w:divBdr>
        <w:top w:val="none" w:sz="0" w:space="0" w:color="auto"/>
        <w:left w:val="none" w:sz="0" w:space="0" w:color="auto"/>
        <w:bottom w:val="none" w:sz="0" w:space="0" w:color="auto"/>
        <w:right w:val="none" w:sz="0" w:space="0" w:color="auto"/>
      </w:divBdr>
    </w:div>
    <w:div w:id="371149896">
      <w:bodyDiv w:val="1"/>
      <w:marLeft w:val="0"/>
      <w:marRight w:val="0"/>
      <w:marTop w:val="0"/>
      <w:marBottom w:val="0"/>
      <w:divBdr>
        <w:top w:val="none" w:sz="0" w:space="0" w:color="auto"/>
        <w:left w:val="none" w:sz="0" w:space="0" w:color="auto"/>
        <w:bottom w:val="none" w:sz="0" w:space="0" w:color="auto"/>
        <w:right w:val="none" w:sz="0" w:space="0" w:color="auto"/>
      </w:divBdr>
    </w:div>
    <w:div w:id="375085294">
      <w:bodyDiv w:val="1"/>
      <w:marLeft w:val="0"/>
      <w:marRight w:val="0"/>
      <w:marTop w:val="0"/>
      <w:marBottom w:val="0"/>
      <w:divBdr>
        <w:top w:val="none" w:sz="0" w:space="0" w:color="auto"/>
        <w:left w:val="none" w:sz="0" w:space="0" w:color="auto"/>
        <w:bottom w:val="none" w:sz="0" w:space="0" w:color="auto"/>
        <w:right w:val="none" w:sz="0" w:space="0" w:color="auto"/>
      </w:divBdr>
      <w:divsChild>
        <w:div w:id="668799146">
          <w:marLeft w:val="0"/>
          <w:marRight w:val="0"/>
          <w:marTop w:val="0"/>
          <w:marBottom w:val="0"/>
          <w:divBdr>
            <w:top w:val="none" w:sz="0" w:space="0" w:color="auto"/>
            <w:left w:val="none" w:sz="0" w:space="0" w:color="auto"/>
            <w:bottom w:val="none" w:sz="0" w:space="0" w:color="auto"/>
            <w:right w:val="none" w:sz="0" w:space="0" w:color="auto"/>
          </w:divBdr>
        </w:div>
        <w:div w:id="1275795165">
          <w:marLeft w:val="0"/>
          <w:marRight w:val="0"/>
          <w:marTop w:val="0"/>
          <w:marBottom w:val="0"/>
          <w:divBdr>
            <w:top w:val="none" w:sz="0" w:space="0" w:color="auto"/>
            <w:left w:val="none" w:sz="0" w:space="0" w:color="auto"/>
            <w:bottom w:val="none" w:sz="0" w:space="0" w:color="auto"/>
            <w:right w:val="none" w:sz="0" w:space="0" w:color="auto"/>
          </w:divBdr>
        </w:div>
        <w:div w:id="492063713">
          <w:marLeft w:val="0"/>
          <w:marRight w:val="0"/>
          <w:marTop w:val="0"/>
          <w:marBottom w:val="0"/>
          <w:divBdr>
            <w:top w:val="none" w:sz="0" w:space="0" w:color="auto"/>
            <w:left w:val="none" w:sz="0" w:space="0" w:color="auto"/>
            <w:bottom w:val="none" w:sz="0" w:space="0" w:color="auto"/>
            <w:right w:val="none" w:sz="0" w:space="0" w:color="auto"/>
          </w:divBdr>
        </w:div>
        <w:div w:id="144512305">
          <w:marLeft w:val="0"/>
          <w:marRight w:val="0"/>
          <w:marTop w:val="0"/>
          <w:marBottom w:val="0"/>
          <w:divBdr>
            <w:top w:val="none" w:sz="0" w:space="0" w:color="auto"/>
            <w:left w:val="none" w:sz="0" w:space="0" w:color="auto"/>
            <w:bottom w:val="none" w:sz="0" w:space="0" w:color="auto"/>
            <w:right w:val="none" w:sz="0" w:space="0" w:color="auto"/>
          </w:divBdr>
        </w:div>
        <w:div w:id="2143452197">
          <w:marLeft w:val="0"/>
          <w:marRight w:val="0"/>
          <w:marTop w:val="0"/>
          <w:marBottom w:val="0"/>
          <w:divBdr>
            <w:top w:val="none" w:sz="0" w:space="0" w:color="auto"/>
            <w:left w:val="none" w:sz="0" w:space="0" w:color="auto"/>
            <w:bottom w:val="none" w:sz="0" w:space="0" w:color="auto"/>
            <w:right w:val="none" w:sz="0" w:space="0" w:color="auto"/>
          </w:divBdr>
        </w:div>
        <w:div w:id="1439370163">
          <w:marLeft w:val="0"/>
          <w:marRight w:val="0"/>
          <w:marTop w:val="0"/>
          <w:marBottom w:val="0"/>
          <w:divBdr>
            <w:top w:val="none" w:sz="0" w:space="0" w:color="auto"/>
            <w:left w:val="none" w:sz="0" w:space="0" w:color="auto"/>
            <w:bottom w:val="none" w:sz="0" w:space="0" w:color="auto"/>
            <w:right w:val="none" w:sz="0" w:space="0" w:color="auto"/>
          </w:divBdr>
        </w:div>
        <w:div w:id="1622883395">
          <w:marLeft w:val="0"/>
          <w:marRight w:val="0"/>
          <w:marTop w:val="0"/>
          <w:marBottom w:val="0"/>
          <w:divBdr>
            <w:top w:val="none" w:sz="0" w:space="0" w:color="auto"/>
            <w:left w:val="none" w:sz="0" w:space="0" w:color="auto"/>
            <w:bottom w:val="none" w:sz="0" w:space="0" w:color="auto"/>
            <w:right w:val="none" w:sz="0" w:space="0" w:color="auto"/>
          </w:divBdr>
        </w:div>
        <w:div w:id="1535384082">
          <w:marLeft w:val="0"/>
          <w:marRight w:val="0"/>
          <w:marTop w:val="0"/>
          <w:marBottom w:val="0"/>
          <w:divBdr>
            <w:top w:val="none" w:sz="0" w:space="0" w:color="auto"/>
            <w:left w:val="none" w:sz="0" w:space="0" w:color="auto"/>
            <w:bottom w:val="none" w:sz="0" w:space="0" w:color="auto"/>
            <w:right w:val="none" w:sz="0" w:space="0" w:color="auto"/>
          </w:divBdr>
        </w:div>
        <w:div w:id="843477164">
          <w:marLeft w:val="0"/>
          <w:marRight w:val="0"/>
          <w:marTop w:val="0"/>
          <w:marBottom w:val="0"/>
          <w:divBdr>
            <w:top w:val="none" w:sz="0" w:space="0" w:color="auto"/>
            <w:left w:val="none" w:sz="0" w:space="0" w:color="auto"/>
            <w:bottom w:val="none" w:sz="0" w:space="0" w:color="auto"/>
            <w:right w:val="none" w:sz="0" w:space="0" w:color="auto"/>
          </w:divBdr>
        </w:div>
      </w:divsChild>
    </w:div>
    <w:div w:id="406653476">
      <w:bodyDiv w:val="1"/>
      <w:marLeft w:val="0"/>
      <w:marRight w:val="0"/>
      <w:marTop w:val="0"/>
      <w:marBottom w:val="0"/>
      <w:divBdr>
        <w:top w:val="none" w:sz="0" w:space="0" w:color="auto"/>
        <w:left w:val="none" w:sz="0" w:space="0" w:color="auto"/>
        <w:bottom w:val="none" w:sz="0" w:space="0" w:color="auto"/>
        <w:right w:val="none" w:sz="0" w:space="0" w:color="auto"/>
      </w:divBdr>
    </w:div>
    <w:div w:id="425806939">
      <w:bodyDiv w:val="1"/>
      <w:marLeft w:val="0"/>
      <w:marRight w:val="0"/>
      <w:marTop w:val="0"/>
      <w:marBottom w:val="0"/>
      <w:divBdr>
        <w:top w:val="none" w:sz="0" w:space="0" w:color="auto"/>
        <w:left w:val="none" w:sz="0" w:space="0" w:color="auto"/>
        <w:bottom w:val="none" w:sz="0" w:space="0" w:color="auto"/>
        <w:right w:val="none" w:sz="0" w:space="0" w:color="auto"/>
      </w:divBdr>
    </w:div>
    <w:div w:id="426191620">
      <w:bodyDiv w:val="1"/>
      <w:marLeft w:val="0"/>
      <w:marRight w:val="0"/>
      <w:marTop w:val="0"/>
      <w:marBottom w:val="0"/>
      <w:divBdr>
        <w:top w:val="none" w:sz="0" w:space="0" w:color="auto"/>
        <w:left w:val="none" w:sz="0" w:space="0" w:color="auto"/>
        <w:bottom w:val="none" w:sz="0" w:space="0" w:color="auto"/>
        <w:right w:val="none" w:sz="0" w:space="0" w:color="auto"/>
      </w:divBdr>
    </w:div>
    <w:div w:id="442959984">
      <w:bodyDiv w:val="1"/>
      <w:marLeft w:val="0"/>
      <w:marRight w:val="0"/>
      <w:marTop w:val="0"/>
      <w:marBottom w:val="0"/>
      <w:divBdr>
        <w:top w:val="none" w:sz="0" w:space="0" w:color="auto"/>
        <w:left w:val="none" w:sz="0" w:space="0" w:color="auto"/>
        <w:bottom w:val="none" w:sz="0" w:space="0" w:color="auto"/>
        <w:right w:val="none" w:sz="0" w:space="0" w:color="auto"/>
      </w:divBdr>
      <w:divsChild>
        <w:div w:id="1489709742">
          <w:marLeft w:val="0"/>
          <w:marRight w:val="0"/>
          <w:marTop w:val="0"/>
          <w:marBottom w:val="0"/>
          <w:divBdr>
            <w:top w:val="none" w:sz="0" w:space="0" w:color="auto"/>
            <w:left w:val="none" w:sz="0" w:space="0" w:color="auto"/>
            <w:bottom w:val="none" w:sz="0" w:space="0" w:color="auto"/>
            <w:right w:val="none" w:sz="0" w:space="0" w:color="auto"/>
          </w:divBdr>
        </w:div>
        <w:div w:id="1510413402">
          <w:marLeft w:val="0"/>
          <w:marRight w:val="0"/>
          <w:marTop w:val="0"/>
          <w:marBottom w:val="0"/>
          <w:divBdr>
            <w:top w:val="none" w:sz="0" w:space="0" w:color="auto"/>
            <w:left w:val="none" w:sz="0" w:space="0" w:color="auto"/>
            <w:bottom w:val="none" w:sz="0" w:space="0" w:color="auto"/>
            <w:right w:val="none" w:sz="0" w:space="0" w:color="auto"/>
          </w:divBdr>
        </w:div>
        <w:div w:id="1352340251">
          <w:marLeft w:val="0"/>
          <w:marRight w:val="0"/>
          <w:marTop w:val="0"/>
          <w:marBottom w:val="0"/>
          <w:divBdr>
            <w:top w:val="none" w:sz="0" w:space="0" w:color="auto"/>
            <w:left w:val="none" w:sz="0" w:space="0" w:color="auto"/>
            <w:bottom w:val="none" w:sz="0" w:space="0" w:color="auto"/>
            <w:right w:val="none" w:sz="0" w:space="0" w:color="auto"/>
          </w:divBdr>
        </w:div>
        <w:div w:id="1876961506">
          <w:marLeft w:val="0"/>
          <w:marRight w:val="0"/>
          <w:marTop w:val="0"/>
          <w:marBottom w:val="0"/>
          <w:divBdr>
            <w:top w:val="none" w:sz="0" w:space="0" w:color="auto"/>
            <w:left w:val="none" w:sz="0" w:space="0" w:color="auto"/>
            <w:bottom w:val="none" w:sz="0" w:space="0" w:color="auto"/>
            <w:right w:val="none" w:sz="0" w:space="0" w:color="auto"/>
          </w:divBdr>
        </w:div>
        <w:div w:id="1756634778">
          <w:marLeft w:val="0"/>
          <w:marRight w:val="0"/>
          <w:marTop w:val="0"/>
          <w:marBottom w:val="0"/>
          <w:divBdr>
            <w:top w:val="none" w:sz="0" w:space="0" w:color="auto"/>
            <w:left w:val="none" w:sz="0" w:space="0" w:color="auto"/>
            <w:bottom w:val="none" w:sz="0" w:space="0" w:color="auto"/>
            <w:right w:val="none" w:sz="0" w:space="0" w:color="auto"/>
          </w:divBdr>
        </w:div>
      </w:divsChild>
    </w:div>
    <w:div w:id="445807787">
      <w:bodyDiv w:val="1"/>
      <w:marLeft w:val="0"/>
      <w:marRight w:val="0"/>
      <w:marTop w:val="0"/>
      <w:marBottom w:val="0"/>
      <w:divBdr>
        <w:top w:val="none" w:sz="0" w:space="0" w:color="auto"/>
        <w:left w:val="none" w:sz="0" w:space="0" w:color="auto"/>
        <w:bottom w:val="none" w:sz="0" w:space="0" w:color="auto"/>
        <w:right w:val="none" w:sz="0" w:space="0" w:color="auto"/>
      </w:divBdr>
    </w:div>
    <w:div w:id="454181806">
      <w:bodyDiv w:val="1"/>
      <w:marLeft w:val="0"/>
      <w:marRight w:val="0"/>
      <w:marTop w:val="0"/>
      <w:marBottom w:val="0"/>
      <w:divBdr>
        <w:top w:val="none" w:sz="0" w:space="0" w:color="auto"/>
        <w:left w:val="none" w:sz="0" w:space="0" w:color="auto"/>
        <w:bottom w:val="none" w:sz="0" w:space="0" w:color="auto"/>
        <w:right w:val="none" w:sz="0" w:space="0" w:color="auto"/>
      </w:divBdr>
    </w:div>
    <w:div w:id="503906514">
      <w:bodyDiv w:val="1"/>
      <w:marLeft w:val="0"/>
      <w:marRight w:val="0"/>
      <w:marTop w:val="0"/>
      <w:marBottom w:val="0"/>
      <w:divBdr>
        <w:top w:val="none" w:sz="0" w:space="0" w:color="auto"/>
        <w:left w:val="none" w:sz="0" w:space="0" w:color="auto"/>
        <w:bottom w:val="none" w:sz="0" w:space="0" w:color="auto"/>
        <w:right w:val="none" w:sz="0" w:space="0" w:color="auto"/>
      </w:divBdr>
    </w:div>
    <w:div w:id="548028785">
      <w:bodyDiv w:val="1"/>
      <w:marLeft w:val="0"/>
      <w:marRight w:val="0"/>
      <w:marTop w:val="0"/>
      <w:marBottom w:val="0"/>
      <w:divBdr>
        <w:top w:val="none" w:sz="0" w:space="0" w:color="auto"/>
        <w:left w:val="none" w:sz="0" w:space="0" w:color="auto"/>
        <w:bottom w:val="none" w:sz="0" w:space="0" w:color="auto"/>
        <w:right w:val="none" w:sz="0" w:space="0" w:color="auto"/>
      </w:divBdr>
    </w:div>
    <w:div w:id="566188421">
      <w:bodyDiv w:val="1"/>
      <w:marLeft w:val="0"/>
      <w:marRight w:val="0"/>
      <w:marTop w:val="0"/>
      <w:marBottom w:val="0"/>
      <w:divBdr>
        <w:top w:val="none" w:sz="0" w:space="0" w:color="auto"/>
        <w:left w:val="none" w:sz="0" w:space="0" w:color="auto"/>
        <w:bottom w:val="none" w:sz="0" w:space="0" w:color="auto"/>
        <w:right w:val="none" w:sz="0" w:space="0" w:color="auto"/>
      </w:divBdr>
    </w:div>
    <w:div w:id="566494303">
      <w:bodyDiv w:val="1"/>
      <w:marLeft w:val="0"/>
      <w:marRight w:val="0"/>
      <w:marTop w:val="0"/>
      <w:marBottom w:val="0"/>
      <w:divBdr>
        <w:top w:val="none" w:sz="0" w:space="0" w:color="auto"/>
        <w:left w:val="none" w:sz="0" w:space="0" w:color="auto"/>
        <w:bottom w:val="none" w:sz="0" w:space="0" w:color="auto"/>
        <w:right w:val="none" w:sz="0" w:space="0" w:color="auto"/>
      </w:divBdr>
      <w:divsChild>
        <w:div w:id="131949279">
          <w:marLeft w:val="0"/>
          <w:marRight w:val="0"/>
          <w:marTop w:val="0"/>
          <w:marBottom w:val="0"/>
          <w:divBdr>
            <w:top w:val="none" w:sz="0" w:space="0" w:color="auto"/>
            <w:left w:val="none" w:sz="0" w:space="0" w:color="auto"/>
            <w:bottom w:val="none" w:sz="0" w:space="0" w:color="auto"/>
            <w:right w:val="none" w:sz="0" w:space="0" w:color="auto"/>
          </w:divBdr>
        </w:div>
        <w:div w:id="881600603">
          <w:marLeft w:val="0"/>
          <w:marRight w:val="0"/>
          <w:marTop w:val="0"/>
          <w:marBottom w:val="0"/>
          <w:divBdr>
            <w:top w:val="none" w:sz="0" w:space="0" w:color="auto"/>
            <w:left w:val="none" w:sz="0" w:space="0" w:color="auto"/>
            <w:bottom w:val="none" w:sz="0" w:space="0" w:color="auto"/>
            <w:right w:val="none" w:sz="0" w:space="0" w:color="auto"/>
          </w:divBdr>
        </w:div>
        <w:div w:id="1275206722">
          <w:marLeft w:val="0"/>
          <w:marRight w:val="0"/>
          <w:marTop w:val="0"/>
          <w:marBottom w:val="0"/>
          <w:divBdr>
            <w:top w:val="none" w:sz="0" w:space="0" w:color="auto"/>
            <w:left w:val="none" w:sz="0" w:space="0" w:color="auto"/>
            <w:bottom w:val="none" w:sz="0" w:space="0" w:color="auto"/>
            <w:right w:val="none" w:sz="0" w:space="0" w:color="auto"/>
          </w:divBdr>
        </w:div>
      </w:divsChild>
    </w:div>
    <w:div w:id="578368483">
      <w:bodyDiv w:val="1"/>
      <w:marLeft w:val="0"/>
      <w:marRight w:val="0"/>
      <w:marTop w:val="0"/>
      <w:marBottom w:val="0"/>
      <w:divBdr>
        <w:top w:val="none" w:sz="0" w:space="0" w:color="auto"/>
        <w:left w:val="none" w:sz="0" w:space="0" w:color="auto"/>
        <w:bottom w:val="none" w:sz="0" w:space="0" w:color="auto"/>
        <w:right w:val="none" w:sz="0" w:space="0" w:color="auto"/>
      </w:divBdr>
    </w:div>
    <w:div w:id="581186522">
      <w:bodyDiv w:val="1"/>
      <w:marLeft w:val="0"/>
      <w:marRight w:val="0"/>
      <w:marTop w:val="0"/>
      <w:marBottom w:val="0"/>
      <w:divBdr>
        <w:top w:val="none" w:sz="0" w:space="0" w:color="auto"/>
        <w:left w:val="none" w:sz="0" w:space="0" w:color="auto"/>
        <w:bottom w:val="none" w:sz="0" w:space="0" w:color="auto"/>
        <w:right w:val="none" w:sz="0" w:space="0" w:color="auto"/>
      </w:divBdr>
      <w:divsChild>
        <w:div w:id="126360902">
          <w:marLeft w:val="0"/>
          <w:marRight w:val="0"/>
          <w:marTop w:val="0"/>
          <w:marBottom w:val="0"/>
          <w:divBdr>
            <w:top w:val="none" w:sz="0" w:space="0" w:color="auto"/>
            <w:left w:val="none" w:sz="0" w:space="0" w:color="auto"/>
            <w:bottom w:val="none" w:sz="0" w:space="0" w:color="auto"/>
            <w:right w:val="none" w:sz="0" w:space="0" w:color="auto"/>
          </w:divBdr>
          <w:divsChild>
            <w:div w:id="414667098">
              <w:marLeft w:val="0"/>
              <w:marRight w:val="0"/>
              <w:marTop w:val="0"/>
              <w:marBottom w:val="0"/>
              <w:divBdr>
                <w:top w:val="none" w:sz="0" w:space="0" w:color="auto"/>
                <w:left w:val="none" w:sz="0" w:space="0" w:color="auto"/>
                <w:bottom w:val="none" w:sz="0" w:space="0" w:color="auto"/>
                <w:right w:val="none" w:sz="0" w:space="0" w:color="auto"/>
              </w:divBdr>
            </w:div>
            <w:div w:id="1554076888">
              <w:marLeft w:val="0"/>
              <w:marRight w:val="0"/>
              <w:marTop w:val="0"/>
              <w:marBottom w:val="0"/>
              <w:divBdr>
                <w:top w:val="none" w:sz="0" w:space="0" w:color="auto"/>
                <w:left w:val="none" w:sz="0" w:space="0" w:color="auto"/>
                <w:bottom w:val="none" w:sz="0" w:space="0" w:color="auto"/>
                <w:right w:val="none" w:sz="0" w:space="0" w:color="auto"/>
              </w:divBdr>
            </w:div>
          </w:divsChild>
        </w:div>
        <w:div w:id="169488462">
          <w:marLeft w:val="0"/>
          <w:marRight w:val="0"/>
          <w:marTop w:val="0"/>
          <w:marBottom w:val="0"/>
          <w:divBdr>
            <w:top w:val="none" w:sz="0" w:space="0" w:color="auto"/>
            <w:left w:val="none" w:sz="0" w:space="0" w:color="auto"/>
            <w:bottom w:val="none" w:sz="0" w:space="0" w:color="auto"/>
            <w:right w:val="none" w:sz="0" w:space="0" w:color="auto"/>
          </w:divBdr>
          <w:divsChild>
            <w:div w:id="1416130341">
              <w:marLeft w:val="0"/>
              <w:marRight w:val="0"/>
              <w:marTop w:val="0"/>
              <w:marBottom w:val="0"/>
              <w:divBdr>
                <w:top w:val="none" w:sz="0" w:space="0" w:color="auto"/>
                <w:left w:val="none" w:sz="0" w:space="0" w:color="auto"/>
                <w:bottom w:val="none" w:sz="0" w:space="0" w:color="auto"/>
                <w:right w:val="none" w:sz="0" w:space="0" w:color="auto"/>
              </w:divBdr>
            </w:div>
            <w:div w:id="1704817766">
              <w:marLeft w:val="0"/>
              <w:marRight w:val="0"/>
              <w:marTop w:val="0"/>
              <w:marBottom w:val="0"/>
              <w:divBdr>
                <w:top w:val="none" w:sz="0" w:space="0" w:color="auto"/>
                <w:left w:val="none" w:sz="0" w:space="0" w:color="auto"/>
                <w:bottom w:val="none" w:sz="0" w:space="0" w:color="auto"/>
                <w:right w:val="none" w:sz="0" w:space="0" w:color="auto"/>
              </w:divBdr>
            </w:div>
            <w:div w:id="1890145430">
              <w:marLeft w:val="0"/>
              <w:marRight w:val="0"/>
              <w:marTop w:val="0"/>
              <w:marBottom w:val="0"/>
              <w:divBdr>
                <w:top w:val="none" w:sz="0" w:space="0" w:color="auto"/>
                <w:left w:val="none" w:sz="0" w:space="0" w:color="auto"/>
                <w:bottom w:val="none" w:sz="0" w:space="0" w:color="auto"/>
                <w:right w:val="none" w:sz="0" w:space="0" w:color="auto"/>
              </w:divBdr>
            </w:div>
            <w:div w:id="2002851166">
              <w:marLeft w:val="0"/>
              <w:marRight w:val="0"/>
              <w:marTop w:val="0"/>
              <w:marBottom w:val="0"/>
              <w:divBdr>
                <w:top w:val="none" w:sz="0" w:space="0" w:color="auto"/>
                <w:left w:val="none" w:sz="0" w:space="0" w:color="auto"/>
                <w:bottom w:val="none" w:sz="0" w:space="0" w:color="auto"/>
                <w:right w:val="none" w:sz="0" w:space="0" w:color="auto"/>
              </w:divBdr>
            </w:div>
            <w:div w:id="208348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81468">
      <w:bodyDiv w:val="1"/>
      <w:marLeft w:val="0"/>
      <w:marRight w:val="0"/>
      <w:marTop w:val="0"/>
      <w:marBottom w:val="0"/>
      <w:divBdr>
        <w:top w:val="none" w:sz="0" w:space="0" w:color="auto"/>
        <w:left w:val="none" w:sz="0" w:space="0" w:color="auto"/>
        <w:bottom w:val="none" w:sz="0" w:space="0" w:color="auto"/>
        <w:right w:val="none" w:sz="0" w:space="0" w:color="auto"/>
      </w:divBdr>
    </w:div>
    <w:div w:id="593705105">
      <w:bodyDiv w:val="1"/>
      <w:marLeft w:val="0"/>
      <w:marRight w:val="0"/>
      <w:marTop w:val="0"/>
      <w:marBottom w:val="0"/>
      <w:divBdr>
        <w:top w:val="none" w:sz="0" w:space="0" w:color="auto"/>
        <w:left w:val="none" w:sz="0" w:space="0" w:color="auto"/>
        <w:bottom w:val="none" w:sz="0" w:space="0" w:color="auto"/>
        <w:right w:val="none" w:sz="0" w:space="0" w:color="auto"/>
      </w:divBdr>
    </w:div>
    <w:div w:id="594284148">
      <w:bodyDiv w:val="1"/>
      <w:marLeft w:val="0"/>
      <w:marRight w:val="0"/>
      <w:marTop w:val="0"/>
      <w:marBottom w:val="0"/>
      <w:divBdr>
        <w:top w:val="none" w:sz="0" w:space="0" w:color="auto"/>
        <w:left w:val="none" w:sz="0" w:space="0" w:color="auto"/>
        <w:bottom w:val="none" w:sz="0" w:space="0" w:color="auto"/>
        <w:right w:val="none" w:sz="0" w:space="0" w:color="auto"/>
      </w:divBdr>
    </w:div>
    <w:div w:id="597715854">
      <w:bodyDiv w:val="1"/>
      <w:marLeft w:val="0"/>
      <w:marRight w:val="0"/>
      <w:marTop w:val="0"/>
      <w:marBottom w:val="0"/>
      <w:divBdr>
        <w:top w:val="none" w:sz="0" w:space="0" w:color="auto"/>
        <w:left w:val="none" w:sz="0" w:space="0" w:color="auto"/>
        <w:bottom w:val="none" w:sz="0" w:space="0" w:color="auto"/>
        <w:right w:val="none" w:sz="0" w:space="0" w:color="auto"/>
      </w:divBdr>
    </w:div>
    <w:div w:id="600182376">
      <w:bodyDiv w:val="1"/>
      <w:marLeft w:val="0"/>
      <w:marRight w:val="0"/>
      <w:marTop w:val="0"/>
      <w:marBottom w:val="0"/>
      <w:divBdr>
        <w:top w:val="none" w:sz="0" w:space="0" w:color="auto"/>
        <w:left w:val="none" w:sz="0" w:space="0" w:color="auto"/>
        <w:bottom w:val="none" w:sz="0" w:space="0" w:color="auto"/>
        <w:right w:val="none" w:sz="0" w:space="0" w:color="auto"/>
      </w:divBdr>
    </w:div>
    <w:div w:id="602301667">
      <w:bodyDiv w:val="1"/>
      <w:marLeft w:val="0"/>
      <w:marRight w:val="0"/>
      <w:marTop w:val="0"/>
      <w:marBottom w:val="0"/>
      <w:divBdr>
        <w:top w:val="none" w:sz="0" w:space="0" w:color="auto"/>
        <w:left w:val="none" w:sz="0" w:space="0" w:color="auto"/>
        <w:bottom w:val="none" w:sz="0" w:space="0" w:color="auto"/>
        <w:right w:val="none" w:sz="0" w:space="0" w:color="auto"/>
      </w:divBdr>
    </w:div>
    <w:div w:id="636255739">
      <w:bodyDiv w:val="1"/>
      <w:marLeft w:val="0"/>
      <w:marRight w:val="0"/>
      <w:marTop w:val="0"/>
      <w:marBottom w:val="0"/>
      <w:divBdr>
        <w:top w:val="none" w:sz="0" w:space="0" w:color="auto"/>
        <w:left w:val="none" w:sz="0" w:space="0" w:color="auto"/>
        <w:bottom w:val="none" w:sz="0" w:space="0" w:color="auto"/>
        <w:right w:val="none" w:sz="0" w:space="0" w:color="auto"/>
      </w:divBdr>
    </w:div>
    <w:div w:id="638344641">
      <w:bodyDiv w:val="1"/>
      <w:marLeft w:val="0"/>
      <w:marRight w:val="0"/>
      <w:marTop w:val="0"/>
      <w:marBottom w:val="0"/>
      <w:divBdr>
        <w:top w:val="none" w:sz="0" w:space="0" w:color="auto"/>
        <w:left w:val="none" w:sz="0" w:space="0" w:color="auto"/>
        <w:bottom w:val="none" w:sz="0" w:space="0" w:color="auto"/>
        <w:right w:val="none" w:sz="0" w:space="0" w:color="auto"/>
      </w:divBdr>
    </w:div>
    <w:div w:id="644360365">
      <w:bodyDiv w:val="1"/>
      <w:marLeft w:val="0"/>
      <w:marRight w:val="0"/>
      <w:marTop w:val="0"/>
      <w:marBottom w:val="0"/>
      <w:divBdr>
        <w:top w:val="none" w:sz="0" w:space="0" w:color="auto"/>
        <w:left w:val="none" w:sz="0" w:space="0" w:color="auto"/>
        <w:bottom w:val="none" w:sz="0" w:space="0" w:color="auto"/>
        <w:right w:val="none" w:sz="0" w:space="0" w:color="auto"/>
      </w:divBdr>
    </w:div>
    <w:div w:id="672029378">
      <w:bodyDiv w:val="1"/>
      <w:marLeft w:val="0"/>
      <w:marRight w:val="0"/>
      <w:marTop w:val="0"/>
      <w:marBottom w:val="0"/>
      <w:divBdr>
        <w:top w:val="none" w:sz="0" w:space="0" w:color="auto"/>
        <w:left w:val="none" w:sz="0" w:space="0" w:color="auto"/>
        <w:bottom w:val="none" w:sz="0" w:space="0" w:color="auto"/>
        <w:right w:val="none" w:sz="0" w:space="0" w:color="auto"/>
      </w:divBdr>
    </w:div>
    <w:div w:id="673729491">
      <w:bodyDiv w:val="1"/>
      <w:marLeft w:val="0"/>
      <w:marRight w:val="0"/>
      <w:marTop w:val="0"/>
      <w:marBottom w:val="0"/>
      <w:divBdr>
        <w:top w:val="none" w:sz="0" w:space="0" w:color="auto"/>
        <w:left w:val="none" w:sz="0" w:space="0" w:color="auto"/>
        <w:bottom w:val="none" w:sz="0" w:space="0" w:color="auto"/>
        <w:right w:val="none" w:sz="0" w:space="0" w:color="auto"/>
      </w:divBdr>
    </w:div>
    <w:div w:id="673915537">
      <w:bodyDiv w:val="1"/>
      <w:marLeft w:val="0"/>
      <w:marRight w:val="0"/>
      <w:marTop w:val="0"/>
      <w:marBottom w:val="0"/>
      <w:divBdr>
        <w:top w:val="none" w:sz="0" w:space="0" w:color="auto"/>
        <w:left w:val="none" w:sz="0" w:space="0" w:color="auto"/>
        <w:bottom w:val="none" w:sz="0" w:space="0" w:color="auto"/>
        <w:right w:val="none" w:sz="0" w:space="0" w:color="auto"/>
      </w:divBdr>
      <w:divsChild>
        <w:div w:id="2131240945">
          <w:marLeft w:val="0"/>
          <w:marRight w:val="0"/>
          <w:marTop w:val="0"/>
          <w:marBottom w:val="0"/>
          <w:divBdr>
            <w:top w:val="none" w:sz="0" w:space="0" w:color="auto"/>
            <w:left w:val="none" w:sz="0" w:space="0" w:color="auto"/>
            <w:bottom w:val="none" w:sz="0" w:space="0" w:color="auto"/>
            <w:right w:val="none" w:sz="0" w:space="0" w:color="auto"/>
          </w:divBdr>
        </w:div>
        <w:div w:id="1636333231">
          <w:marLeft w:val="0"/>
          <w:marRight w:val="0"/>
          <w:marTop w:val="0"/>
          <w:marBottom w:val="0"/>
          <w:divBdr>
            <w:top w:val="none" w:sz="0" w:space="0" w:color="auto"/>
            <w:left w:val="none" w:sz="0" w:space="0" w:color="auto"/>
            <w:bottom w:val="none" w:sz="0" w:space="0" w:color="auto"/>
            <w:right w:val="none" w:sz="0" w:space="0" w:color="auto"/>
          </w:divBdr>
        </w:div>
        <w:div w:id="936643363">
          <w:marLeft w:val="0"/>
          <w:marRight w:val="0"/>
          <w:marTop w:val="0"/>
          <w:marBottom w:val="0"/>
          <w:divBdr>
            <w:top w:val="none" w:sz="0" w:space="0" w:color="auto"/>
            <w:left w:val="none" w:sz="0" w:space="0" w:color="auto"/>
            <w:bottom w:val="none" w:sz="0" w:space="0" w:color="auto"/>
            <w:right w:val="none" w:sz="0" w:space="0" w:color="auto"/>
          </w:divBdr>
        </w:div>
        <w:div w:id="1279870785">
          <w:marLeft w:val="0"/>
          <w:marRight w:val="0"/>
          <w:marTop w:val="0"/>
          <w:marBottom w:val="0"/>
          <w:divBdr>
            <w:top w:val="none" w:sz="0" w:space="0" w:color="auto"/>
            <w:left w:val="none" w:sz="0" w:space="0" w:color="auto"/>
            <w:bottom w:val="none" w:sz="0" w:space="0" w:color="auto"/>
            <w:right w:val="none" w:sz="0" w:space="0" w:color="auto"/>
          </w:divBdr>
        </w:div>
      </w:divsChild>
    </w:div>
    <w:div w:id="685405626">
      <w:bodyDiv w:val="1"/>
      <w:marLeft w:val="0"/>
      <w:marRight w:val="0"/>
      <w:marTop w:val="0"/>
      <w:marBottom w:val="0"/>
      <w:divBdr>
        <w:top w:val="none" w:sz="0" w:space="0" w:color="auto"/>
        <w:left w:val="none" w:sz="0" w:space="0" w:color="auto"/>
        <w:bottom w:val="none" w:sz="0" w:space="0" w:color="auto"/>
        <w:right w:val="none" w:sz="0" w:space="0" w:color="auto"/>
      </w:divBdr>
      <w:divsChild>
        <w:div w:id="2098358782">
          <w:marLeft w:val="0"/>
          <w:marRight w:val="0"/>
          <w:marTop w:val="0"/>
          <w:marBottom w:val="0"/>
          <w:divBdr>
            <w:top w:val="none" w:sz="0" w:space="0" w:color="auto"/>
            <w:left w:val="none" w:sz="0" w:space="0" w:color="auto"/>
            <w:bottom w:val="none" w:sz="0" w:space="0" w:color="auto"/>
            <w:right w:val="none" w:sz="0" w:space="0" w:color="auto"/>
          </w:divBdr>
        </w:div>
        <w:div w:id="1375353340">
          <w:marLeft w:val="0"/>
          <w:marRight w:val="0"/>
          <w:marTop w:val="0"/>
          <w:marBottom w:val="0"/>
          <w:divBdr>
            <w:top w:val="none" w:sz="0" w:space="0" w:color="auto"/>
            <w:left w:val="none" w:sz="0" w:space="0" w:color="auto"/>
            <w:bottom w:val="none" w:sz="0" w:space="0" w:color="auto"/>
            <w:right w:val="none" w:sz="0" w:space="0" w:color="auto"/>
          </w:divBdr>
        </w:div>
        <w:div w:id="558709338">
          <w:marLeft w:val="0"/>
          <w:marRight w:val="0"/>
          <w:marTop w:val="0"/>
          <w:marBottom w:val="0"/>
          <w:divBdr>
            <w:top w:val="none" w:sz="0" w:space="0" w:color="auto"/>
            <w:left w:val="none" w:sz="0" w:space="0" w:color="auto"/>
            <w:bottom w:val="none" w:sz="0" w:space="0" w:color="auto"/>
            <w:right w:val="none" w:sz="0" w:space="0" w:color="auto"/>
          </w:divBdr>
        </w:div>
      </w:divsChild>
    </w:div>
    <w:div w:id="686760621">
      <w:bodyDiv w:val="1"/>
      <w:marLeft w:val="0"/>
      <w:marRight w:val="0"/>
      <w:marTop w:val="0"/>
      <w:marBottom w:val="0"/>
      <w:divBdr>
        <w:top w:val="none" w:sz="0" w:space="0" w:color="auto"/>
        <w:left w:val="none" w:sz="0" w:space="0" w:color="auto"/>
        <w:bottom w:val="none" w:sz="0" w:space="0" w:color="auto"/>
        <w:right w:val="none" w:sz="0" w:space="0" w:color="auto"/>
      </w:divBdr>
    </w:div>
    <w:div w:id="688946467">
      <w:bodyDiv w:val="1"/>
      <w:marLeft w:val="0"/>
      <w:marRight w:val="0"/>
      <w:marTop w:val="0"/>
      <w:marBottom w:val="0"/>
      <w:divBdr>
        <w:top w:val="none" w:sz="0" w:space="0" w:color="auto"/>
        <w:left w:val="none" w:sz="0" w:space="0" w:color="auto"/>
        <w:bottom w:val="none" w:sz="0" w:space="0" w:color="auto"/>
        <w:right w:val="none" w:sz="0" w:space="0" w:color="auto"/>
      </w:divBdr>
    </w:div>
    <w:div w:id="703024822">
      <w:bodyDiv w:val="1"/>
      <w:marLeft w:val="0"/>
      <w:marRight w:val="0"/>
      <w:marTop w:val="0"/>
      <w:marBottom w:val="0"/>
      <w:divBdr>
        <w:top w:val="none" w:sz="0" w:space="0" w:color="auto"/>
        <w:left w:val="none" w:sz="0" w:space="0" w:color="auto"/>
        <w:bottom w:val="none" w:sz="0" w:space="0" w:color="auto"/>
        <w:right w:val="none" w:sz="0" w:space="0" w:color="auto"/>
      </w:divBdr>
    </w:div>
    <w:div w:id="710616878">
      <w:bodyDiv w:val="1"/>
      <w:marLeft w:val="0"/>
      <w:marRight w:val="0"/>
      <w:marTop w:val="0"/>
      <w:marBottom w:val="0"/>
      <w:divBdr>
        <w:top w:val="none" w:sz="0" w:space="0" w:color="auto"/>
        <w:left w:val="none" w:sz="0" w:space="0" w:color="auto"/>
        <w:bottom w:val="none" w:sz="0" w:space="0" w:color="auto"/>
        <w:right w:val="none" w:sz="0" w:space="0" w:color="auto"/>
      </w:divBdr>
    </w:div>
    <w:div w:id="712735370">
      <w:bodyDiv w:val="1"/>
      <w:marLeft w:val="0"/>
      <w:marRight w:val="0"/>
      <w:marTop w:val="0"/>
      <w:marBottom w:val="0"/>
      <w:divBdr>
        <w:top w:val="none" w:sz="0" w:space="0" w:color="auto"/>
        <w:left w:val="none" w:sz="0" w:space="0" w:color="auto"/>
        <w:bottom w:val="none" w:sz="0" w:space="0" w:color="auto"/>
        <w:right w:val="none" w:sz="0" w:space="0" w:color="auto"/>
      </w:divBdr>
      <w:divsChild>
        <w:div w:id="1572428189">
          <w:marLeft w:val="0"/>
          <w:marRight w:val="0"/>
          <w:marTop w:val="0"/>
          <w:marBottom w:val="0"/>
          <w:divBdr>
            <w:top w:val="none" w:sz="0" w:space="0" w:color="auto"/>
            <w:left w:val="none" w:sz="0" w:space="0" w:color="auto"/>
            <w:bottom w:val="none" w:sz="0" w:space="0" w:color="auto"/>
            <w:right w:val="none" w:sz="0" w:space="0" w:color="auto"/>
          </w:divBdr>
        </w:div>
        <w:div w:id="149491103">
          <w:marLeft w:val="0"/>
          <w:marRight w:val="0"/>
          <w:marTop w:val="0"/>
          <w:marBottom w:val="0"/>
          <w:divBdr>
            <w:top w:val="none" w:sz="0" w:space="0" w:color="auto"/>
            <w:left w:val="none" w:sz="0" w:space="0" w:color="auto"/>
            <w:bottom w:val="none" w:sz="0" w:space="0" w:color="auto"/>
            <w:right w:val="none" w:sz="0" w:space="0" w:color="auto"/>
          </w:divBdr>
        </w:div>
        <w:div w:id="642084856">
          <w:marLeft w:val="0"/>
          <w:marRight w:val="0"/>
          <w:marTop w:val="0"/>
          <w:marBottom w:val="0"/>
          <w:divBdr>
            <w:top w:val="none" w:sz="0" w:space="0" w:color="auto"/>
            <w:left w:val="none" w:sz="0" w:space="0" w:color="auto"/>
            <w:bottom w:val="none" w:sz="0" w:space="0" w:color="auto"/>
            <w:right w:val="none" w:sz="0" w:space="0" w:color="auto"/>
          </w:divBdr>
        </w:div>
      </w:divsChild>
    </w:div>
    <w:div w:id="733550016">
      <w:bodyDiv w:val="1"/>
      <w:marLeft w:val="0"/>
      <w:marRight w:val="0"/>
      <w:marTop w:val="0"/>
      <w:marBottom w:val="0"/>
      <w:divBdr>
        <w:top w:val="none" w:sz="0" w:space="0" w:color="auto"/>
        <w:left w:val="none" w:sz="0" w:space="0" w:color="auto"/>
        <w:bottom w:val="none" w:sz="0" w:space="0" w:color="auto"/>
        <w:right w:val="none" w:sz="0" w:space="0" w:color="auto"/>
      </w:divBdr>
    </w:div>
    <w:div w:id="749695310">
      <w:bodyDiv w:val="1"/>
      <w:marLeft w:val="0"/>
      <w:marRight w:val="0"/>
      <w:marTop w:val="0"/>
      <w:marBottom w:val="0"/>
      <w:divBdr>
        <w:top w:val="none" w:sz="0" w:space="0" w:color="auto"/>
        <w:left w:val="none" w:sz="0" w:space="0" w:color="auto"/>
        <w:bottom w:val="none" w:sz="0" w:space="0" w:color="auto"/>
        <w:right w:val="none" w:sz="0" w:space="0" w:color="auto"/>
      </w:divBdr>
    </w:div>
    <w:div w:id="773942624">
      <w:bodyDiv w:val="1"/>
      <w:marLeft w:val="0"/>
      <w:marRight w:val="0"/>
      <w:marTop w:val="0"/>
      <w:marBottom w:val="0"/>
      <w:divBdr>
        <w:top w:val="none" w:sz="0" w:space="0" w:color="auto"/>
        <w:left w:val="none" w:sz="0" w:space="0" w:color="auto"/>
        <w:bottom w:val="none" w:sz="0" w:space="0" w:color="auto"/>
        <w:right w:val="none" w:sz="0" w:space="0" w:color="auto"/>
      </w:divBdr>
    </w:div>
    <w:div w:id="788012309">
      <w:bodyDiv w:val="1"/>
      <w:marLeft w:val="0"/>
      <w:marRight w:val="0"/>
      <w:marTop w:val="0"/>
      <w:marBottom w:val="0"/>
      <w:divBdr>
        <w:top w:val="none" w:sz="0" w:space="0" w:color="auto"/>
        <w:left w:val="none" w:sz="0" w:space="0" w:color="auto"/>
        <w:bottom w:val="none" w:sz="0" w:space="0" w:color="auto"/>
        <w:right w:val="none" w:sz="0" w:space="0" w:color="auto"/>
      </w:divBdr>
    </w:div>
    <w:div w:id="789201037">
      <w:bodyDiv w:val="1"/>
      <w:marLeft w:val="0"/>
      <w:marRight w:val="0"/>
      <w:marTop w:val="0"/>
      <w:marBottom w:val="0"/>
      <w:divBdr>
        <w:top w:val="none" w:sz="0" w:space="0" w:color="auto"/>
        <w:left w:val="none" w:sz="0" w:space="0" w:color="auto"/>
        <w:bottom w:val="none" w:sz="0" w:space="0" w:color="auto"/>
        <w:right w:val="none" w:sz="0" w:space="0" w:color="auto"/>
      </w:divBdr>
    </w:div>
    <w:div w:id="799761553">
      <w:bodyDiv w:val="1"/>
      <w:marLeft w:val="0"/>
      <w:marRight w:val="0"/>
      <w:marTop w:val="0"/>
      <w:marBottom w:val="0"/>
      <w:divBdr>
        <w:top w:val="none" w:sz="0" w:space="0" w:color="auto"/>
        <w:left w:val="none" w:sz="0" w:space="0" w:color="auto"/>
        <w:bottom w:val="none" w:sz="0" w:space="0" w:color="auto"/>
        <w:right w:val="none" w:sz="0" w:space="0" w:color="auto"/>
      </w:divBdr>
      <w:divsChild>
        <w:div w:id="1153181208">
          <w:marLeft w:val="0"/>
          <w:marRight w:val="0"/>
          <w:marTop w:val="0"/>
          <w:marBottom w:val="0"/>
          <w:divBdr>
            <w:top w:val="none" w:sz="0" w:space="0" w:color="auto"/>
            <w:left w:val="none" w:sz="0" w:space="0" w:color="auto"/>
            <w:bottom w:val="none" w:sz="0" w:space="0" w:color="auto"/>
            <w:right w:val="none" w:sz="0" w:space="0" w:color="auto"/>
          </w:divBdr>
        </w:div>
        <w:div w:id="2064861248">
          <w:marLeft w:val="0"/>
          <w:marRight w:val="0"/>
          <w:marTop w:val="0"/>
          <w:marBottom w:val="0"/>
          <w:divBdr>
            <w:top w:val="none" w:sz="0" w:space="0" w:color="auto"/>
            <w:left w:val="none" w:sz="0" w:space="0" w:color="auto"/>
            <w:bottom w:val="none" w:sz="0" w:space="0" w:color="auto"/>
            <w:right w:val="none" w:sz="0" w:space="0" w:color="auto"/>
          </w:divBdr>
        </w:div>
        <w:div w:id="1541239571">
          <w:marLeft w:val="0"/>
          <w:marRight w:val="0"/>
          <w:marTop w:val="0"/>
          <w:marBottom w:val="0"/>
          <w:divBdr>
            <w:top w:val="none" w:sz="0" w:space="0" w:color="auto"/>
            <w:left w:val="none" w:sz="0" w:space="0" w:color="auto"/>
            <w:bottom w:val="none" w:sz="0" w:space="0" w:color="auto"/>
            <w:right w:val="none" w:sz="0" w:space="0" w:color="auto"/>
          </w:divBdr>
        </w:div>
        <w:div w:id="1498615912">
          <w:marLeft w:val="0"/>
          <w:marRight w:val="0"/>
          <w:marTop w:val="0"/>
          <w:marBottom w:val="0"/>
          <w:divBdr>
            <w:top w:val="none" w:sz="0" w:space="0" w:color="auto"/>
            <w:left w:val="none" w:sz="0" w:space="0" w:color="auto"/>
            <w:bottom w:val="none" w:sz="0" w:space="0" w:color="auto"/>
            <w:right w:val="none" w:sz="0" w:space="0" w:color="auto"/>
          </w:divBdr>
        </w:div>
        <w:div w:id="65999820">
          <w:marLeft w:val="0"/>
          <w:marRight w:val="0"/>
          <w:marTop w:val="0"/>
          <w:marBottom w:val="0"/>
          <w:divBdr>
            <w:top w:val="none" w:sz="0" w:space="0" w:color="auto"/>
            <w:left w:val="none" w:sz="0" w:space="0" w:color="auto"/>
            <w:bottom w:val="none" w:sz="0" w:space="0" w:color="auto"/>
            <w:right w:val="none" w:sz="0" w:space="0" w:color="auto"/>
          </w:divBdr>
        </w:div>
        <w:div w:id="200673651">
          <w:marLeft w:val="0"/>
          <w:marRight w:val="0"/>
          <w:marTop w:val="0"/>
          <w:marBottom w:val="0"/>
          <w:divBdr>
            <w:top w:val="none" w:sz="0" w:space="0" w:color="auto"/>
            <w:left w:val="none" w:sz="0" w:space="0" w:color="auto"/>
            <w:bottom w:val="none" w:sz="0" w:space="0" w:color="auto"/>
            <w:right w:val="none" w:sz="0" w:space="0" w:color="auto"/>
          </w:divBdr>
        </w:div>
        <w:div w:id="332227076">
          <w:marLeft w:val="0"/>
          <w:marRight w:val="0"/>
          <w:marTop w:val="0"/>
          <w:marBottom w:val="0"/>
          <w:divBdr>
            <w:top w:val="none" w:sz="0" w:space="0" w:color="auto"/>
            <w:left w:val="none" w:sz="0" w:space="0" w:color="auto"/>
            <w:bottom w:val="none" w:sz="0" w:space="0" w:color="auto"/>
            <w:right w:val="none" w:sz="0" w:space="0" w:color="auto"/>
          </w:divBdr>
        </w:div>
        <w:div w:id="1211528474">
          <w:marLeft w:val="0"/>
          <w:marRight w:val="0"/>
          <w:marTop w:val="0"/>
          <w:marBottom w:val="0"/>
          <w:divBdr>
            <w:top w:val="none" w:sz="0" w:space="0" w:color="auto"/>
            <w:left w:val="none" w:sz="0" w:space="0" w:color="auto"/>
            <w:bottom w:val="none" w:sz="0" w:space="0" w:color="auto"/>
            <w:right w:val="none" w:sz="0" w:space="0" w:color="auto"/>
          </w:divBdr>
        </w:div>
        <w:div w:id="1225795675">
          <w:marLeft w:val="0"/>
          <w:marRight w:val="0"/>
          <w:marTop w:val="0"/>
          <w:marBottom w:val="0"/>
          <w:divBdr>
            <w:top w:val="none" w:sz="0" w:space="0" w:color="auto"/>
            <w:left w:val="none" w:sz="0" w:space="0" w:color="auto"/>
            <w:bottom w:val="none" w:sz="0" w:space="0" w:color="auto"/>
            <w:right w:val="none" w:sz="0" w:space="0" w:color="auto"/>
          </w:divBdr>
        </w:div>
      </w:divsChild>
    </w:div>
    <w:div w:id="801584290">
      <w:bodyDiv w:val="1"/>
      <w:marLeft w:val="0"/>
      <w:marRight w:val="0"/>
      <w:marTop w:val="0"/>
      <w:marBottom w:val="0"/>
      <w:divBdr>
        <w:top w:val="none" w:sz="0" w:space="0" w:color="auto"/>
        <w:left w:val="none" w:sz="0" w:space="0" w:color="auto"/>
        <w:bottom w:val="none" w:sz="0" w:space="0" w:color="auto"/>
        <w:right w:val="none" w:sz="0" w:space="0" w:color="auto"/>
      </w:divBdr>
    </w:div>
    <w:div w:id="813452749">
      <w:bodyDiv w:val="1"/>
      <w:marLeft w:val="0"/>
      <w:marRight w:val="0"/>
      <w:marTop w:val="0"/>
      <w:marBottom w:val="0"/>
      <w:divBdr>
        <w:top w:val="none" w:sz="0" w:space="0" w:color="auto"/>
        <w:left w:val="none" w:sz="0" w:space="0" w:color="auto"/>
        <w:bottom w:val="none" w:sz="0" w:space="0" w:color="auto"/>
        <w:right w:val="none" w:sz="0" w:space="0" w:color="auto"/>
      </w:divBdr>
    </w:div>
    <w:div w:id="835457806">
      <w:bodyDiv w:val="1"/>
      <w:marLeft w:val="0"/>
      <w:marRight w:val="0"/>
      <w:marTop w:val="0"/>
      <w:marBottom w:val="0"/>
      <w:divBdr>
        <w:top w:val="none" w:sz="0" w:space="0" w:color="auto"/>
        <w:left w:val="none" w:sz="0" w:space="0" w:color="auto"/>
        <w:bottom w:val="none" w:sz="0" w:space="0" w:color="auto"/>
        <w:right w:val="none" w:sz="0" w:space="0" w:color="auto"/>
      </w:divBdr>
    </w:div>
    <w:div w:id="841050985">
      <w:bodyDiv w:val="1"/>
      <w:marLeft w:val="0"/>
      <w:marRight w:val="0"/>
      <w:marTop w:val="0"/>
      <w:marBottom w:val="0"/>
      <w:divBdr>
        <w:top w:val="none" w:sz="0" w:space="0" w:color="auto"/>
        <w:left w:val="none" w:sz="0" w:space="0" w:color="auto"/>
        <w:bottom w:val="none" w:sz="0" w:space="0" w:color="auto"/>
        <w:right w:val="none" w:sz="0" w:space="0" w:color="auto"/>
      </w:divBdr>
    </w:div>
    <w:div w:id="846794539">
      <w:bodyDiv w:val="1"/>
      <w:marLeft w:val="0"/>
      <w:marRight w:val="0"/>
      <w:marTop w:val="0"/>
      <w:marBottom w:val="0"/>
      <w:divBdr>
        <w:top w:val="none" w:sz="0" w:space="0" w:color="auto"/>
        <w:left w:val="none" w:sz="0" w:space="0" w:color="auto"/>
        <w:bottom w:val="none" w:sz="0" w:space="0" w:color="auto"/>
        <w:right w:val="none" w:sz="0" w:space="0" w:color="auto"/>
      </w:divBdr>
      <w:divsChild>
        <w:div w:id="1914777842">
          <w:marLeft w:val="0"/>
          <w:marRight w:val="0"/>
          <w:marTop w:val="0"/>
          <w:marBottom w:val="0"/>
          <w:divBdr>
            <w:top w:val="none" w:sz="0" w:space="0" w:color="auto"/>
            <w:left w:val="none" w:sz="0" w:space="0" w:color="auto"/>
            <w:bottom w:val="none" w:sz="0" w:space="0" w:color="auto"/>
            <w:right w:val="none" w:sz="0" w:space="0" w:color="auto"/>
          </w:divBdr>
        </w:div>
        <w:div w:id="1293708849">
          <w:marLeft w:val="0"/>
          <w:marRight w:val="0"/>
          <w:marTop w:val="0"/>
          <w:marBottom w:val="0"/>
          <w:divBdr>
            <w:top w:val="none" w:sz="0" w:space="0" w:color="auto"/>
            <w:left w:val="none" w:sz="0" w:space="0" w:color="auto"/>
            <w:bottom w:val="none" w:sz="0" w:space="0" w:color="auto"/>
            <w:right w:val="none" w:sz="0" w:space="0" w:color="auto"/>
          </w:divBdr>
        </w:div>
        <w:div w:id="37901386">
          <w:marLeft w:val="0"/>
          <w:marRight w:val="0"/>
          <w:marTop w:val="0"/>
          <w:marBottom w:val="0"/>
          <w:divBdr>
            <w:top w:val="none" w:sz="0" w:space="0" w:color="auto"/>
            <w:left w:val="none" w:sz="0" w:space="0" w:color="auto"/>
            <w:bottom w:val="none" w:sz="0" w:space="0" w:color="auto"/>
            <w:right w:val="none" w:sz="0" w:space="0" w:color="auto"/>
          </w:divBdr>
        </w:div>
        <w:div w:id="1074158491">
          <w:marLeft w:val="0"/>
          <w:marRight w:val="0"/>
          <w:marTop w:val="0"/>
          <w:marBottom w:val="0"/>
          <w:divBdr>
            <w:top w:val="none" w:sz="0" w:space="0" w:color="auto"/>
            <w:left w:val="none" w:sz="0" w:space="0" w:color="auto"/>
            <w:bottom w:val="none" w:sz="0" w:space="0" w:color="auto"/>
            <w:right w:val="none" w:sz="0" w:space="0" w:color="auto"/>
          </w:divBdr>
        </w:div>
        <w:div w:id="1777167636">
          <w:marLeft w:val="0"/>
          <w:marRight w:val="0"/>
          <w:marTop w:val="0"/>
          <w:marBottom w:val="0"/>
          <w:divBdr>
            <w:top w:val="none" w:sz="0" w:space="0" w:color="auto"/>
            <w:left w:val="none" w:sz="0" w:space="0" w:color="auto"/>
            <w:bottom w:val="none" w:sz="0" w:space="0" w:color="auto"/>
            <w:right w:val="none" w:sz="0" w:space="0" w:color="auto"/>
          </w:divBdr>
        </w:div>
      </w:divsChild>
    </w:div>
    <w:div w:id="868185799">
      <w:bodyDiv w:val="1"/>
      <w:marLeft w:val="0"/>
      <w:marRight w:val="0"/>
      <w:marTop w:val="0"/>
      <w:marBottom w:val="0"/>
      <w:divBdr>
        <w:top w:val="none" w:sz="0" w:space="0" w:color="auto"/>
        <w:left w:val="none" w:sz="0" w:space="0" w:color="auto"/>
        <w:bottom w:val="none" w:sz="0" w:space="0" w:color="auto"/>
        <w:right w:val="none" w:sz="0" w:space="0" w:color="auto"/>
      </w:divBdr>
    </w:div>
    <w:div w:id="890312595">
      <w:bodyDiv w:val="1"/>
      <w:marLeft w:val="0"/>
      <w:marRight w:val="0"/>
      <w:marTop w:val="0"/>
      <w:marBottom w:val="0"/>
      <w:divBdr>
        <w:top w:val="none" w:sz="0" w:space="0" w:color="auto"/>
        <w:left w:val="none" w:sz="0" w:space="0" w:color="auto"/>
        <w:bottom w:val="none" w:sz="0" w:space="0" w:color="auto"/>
        <w:right w:val="none" w:sz="0" w:space="0" w:color="auto"/>
      </w:divBdr>
    </w:div>
    <w:div w:id="919607461">
      <w:bodyDiv w:val="1"/>
      <w:marLeft w:val="0"/>
      <w:marRight w:val="0"/>
      <w:marTop w:val="0"/>
      <w:marBottom w:val="0"/>
      <w:divBdr>
        <w:top w:val="none" w:sz="0" w:space="0" w:color="auto"/>
        <w:left w:val="none" w:sz="0" w:space="0" w:color="auto"/>
        <w:bottom w:val="none" w:sz="0" w:space="0" w:color="auto"/>
        <w:right w:val="none" w:sz="0" w:space="0" w:color="auto"/>
      </w:divBdr>
      <w:divsChild>
        <w:div w:id="221142435">
          <w:marLeft w:val="0"/>
          <w:marRight w:val="0"/>
          <w:marTop w:val="0"/>
          <w:marBottom w:val="0"/>
          <w:divBdr>
            <w:top w:val="none" w:sz="0" w:space="0" w:color="auto"/>
            <w:left w:val="none" w:sz="0" w:space="0" w:color="auto"/>
            <w:bottom w:val="none" w:sz="0" w:space="0" w:color="auto"/>
            <w:right w:val="none" w:sz="0" w:space="0" w:color="auto"/>
          </w:divBdr>
        </w:div>
        <w:div w:id="1280914988">
          <w:marLeft w:val="0"/>
          <w:marRight w:val="0"/>
          <w:marTop w:val="0"/>
          <w:marBottom w:val="0"/>
          <w:divBdr>
            <w:top w:val="none" w:sz="0" w:space="0" w:color="auto"/>
            <w:left w:val="none" w:sz="0" w:space="0" w:color="auto"/>
            <w:bottom w:val="none" w:sz="0" w:space="0" w:color="auto"/>
            <w:right w:val="none" w:sz="0" w:space="0" w:color="auto"/>
          </w:divBdr>
        </w:div>
        <w:div w:id="1073698725">
          <w:marLeft w:val="0"/>
          <w:marRight w:val="0"/>
          <w:marTop w:val="0"/>
          <w:marBottom w:val="0"/>
          <w:divBdr>
            <w:top w:val="none" w:sz="0" w:space="0" w:color="auto"/>
            <w:left w:val="none" w:sz="0" w:space="0" w:color="auto"/>
            <w:bottom w:val="none" w:sz="0" w:space="0" w:color="auto"/>
            <w:right w:val="none" w:sz="0" w:space="0" w:color="auto"/>
          </w:divBdr>
        </w:div>
        <w:div w:id="2092309628">
          <w:marLeft w:val="0"/>
          <w:marRight w:val="0"/>
          <w:marTop w:val="0"/>
          <w:marBottom w:val="0"/>
          <w:divBdr>
            <w:top w:val="none" w:sz="0" w:space="0" w:color="auto"/>
            <w:left w:val="none" w:sz="0" w:space="0" w:color="auto"/>
            <w:bottom w:val="none" w:sz="0" w:space="0" w:color="auto"/>
            <w:right w:val="none" w:sz="0" w:space="0" w:color="auto"/>
          </w:divBdr>
        </w:div>
        <w:div w:id="1476482025">
          <w:marLeft w:val="0"/>
          <w:marRight w:val="0"/>
          <w:marTop w:val="0"/>
          <w:marBottom w:val="0"/>
          <w:divBdr>
            <w:top w:val="none" w:sz="0" w:space="0" w:color="auto"/>
            <w:left w:val="none" w:sz="0" w:space="0" w:color="auto"/>
            <w:bottom w:val="none" w:sz="0" w:space="0" w:color="auto"/>
            <w:right w:val="none" w:sz="0" w:space="0" w:color="auto"/>
          </w:divBdr>
        </w:div>
      </w:divsChild>
    </w:div>
    <w:div w:id="927037934">
      <w:bodyDiv w:val="1"/>
      <w:marLeft w:val="0"/>
      <w:marRight w:val="0"/>
      <w:marTop w:val="0"/>
      <w:marBottom w:val="0"/>
      <w:divBdr>
        <w:top w:val="none" w:sz="0" w:space="0" w:color="auto"/>
        <w:left w:val="none" w:sz="0" w:space="0" w:color="auto"/>
        <w:bottom w:val="none" w:sz="0" w:space="0" w:color="auto"/>
        <w:right w:val="none" w:sz="0" w:space="0" w:color="auto"/>
      </w:divBdr>
    </w:div>
    <w:div w:id="927232706">
      <w:bodyDiv w:val="1"/>
      <w:marLeft w:val="0"/>
      <w:marRight w:val="0"/>
      <w:marTop w:val="0"/>
      <w:marBottom w:val="0"/>
      <w:divBdr>
        <w:top w:val="none" w:sz="0" w:space="0" w:color="auto"/>
        <w:left w:val="none" w:sz="0" w:space="0" w:color="auto"/>
        <w:bottom w:val="none" w:sz="0" w:space="0" w:color="auto"/>
        <w:right w:val="none" w:sz="0" w:space="0" w:color="auto"/>
      </w:divBdr>
    </w:div>
    <w:div w:id="942684063">
      <w:bodyDiv w:val="1"/>
      <w:marLeft w:val="0"/>
      <w:marRight w:val="0"/>
      <w:marTop w:val="0"/>
      <w:marBottom w:val="0"/>
      <w:divBdr>
        <w:top w:val="none" w:sz="0" w:space="0" w:color="auto"/>
        <w:left w:val="none" w:sz="0" w:space="0" w:color="auto"/>
        <w:bottom w:val="none" w:sz="0" w:space="0" w:color="auto"/>
        <w:right w:val="none" w:sz="0" w:space="0" w:color="auto"/>
      </w:divBdr>
    </w:div>
    <w:div w:id="959342044">
      <w:bodyDiv w:val="1"/>
      <w:marLeft w:val="0"/>
      <w:marRight w:val="0"/>
      <w:marTop w:val="0"/>
      <w:marBottom w:val="0"/>
      <w:divBdr>
        <w:top w:val="none" w:sz="0" w:space="0" w:color="auto"/>
        <w:left w:val="none" w:sz="0" w:space="0" w:color="auto"/>
        <w:bottom w:val="none" w:sz="0" w:space="0" w:color="auto"/>
        <w:right w:val="none" w:sz="0" w:space="0" w:color="auto"/>
      </w:divBdr>
    </w:div>
    <w:div w:id="963266216">
      <w:bodyDiv w:val="1"/>
      <w:marLeft w:val="0"/>
      <w:marRight w:val="0"/>
      <w:marTop w:val="0"/>
      <w:marBottom w:val="0"/>
      <w:divBdr>
        <w:top w:val="none" w:sz="0" w:space="0" w:color="auto"/>
        <w:left w:val="none" w:sz="0" w:space="0" w:color="auto"/>
        <w:bottom w:val="none" w:sz="0" w:space="0" w:color="auto"/>
        <w:right w:val="none" w:sz="0" w:space="0" w:color="auto"/>
      </w:divBdr>
    </w:div>
    <w:div w:id="988481020">
      <w:bodyDiv w:val="1"/>
      <w:marLeft w:val="0"/>
      <w:marRight w:val="0"/>
      <w:marTop w:val="0"/>
      <w:marBottom w:val="0"/>
      <w:divBdr>
        <w:top w:val="none" w:sz="0" w:space="0" w:color="auto"/>
        <w:left w:val="none" w:sz="0" w:space="0" w:color="auto"/>
        <w:bottom w:val="none" w:sz="0" w:space="0" w:color="auto"/>
        <w:right w:val="none" w:sz="0" w:space="0" w:color="auto"/>
      </w:divBdr>
    </w:div>
    <w:div w:id="1002508128">
      <w:bodyDiv w:val="1"/>
      <w:marLeft w:val="0"/>
      <w:marRight w:val="0"/>
      <w:marTop w:val="0"/>
      <w:marBottom w:val="0"/>
      <w:divBdr>
        <w:top w:val="none" w:sz="0" w:space="0" w:color="auto"/>
        <w:left w:val="none" w:sz="0" w:space="0" w:color="auto"/>
        <w:bottom w:val="none" w:sz="0" w:space="0" w:color="auto"/>
        <w:right w:val="none" w:sz="0" w:space="0" w:color="auto"/>
      </w:divBdr>
    </w:div>
    <w:div w:id="1028605869">
      <w:bodyDiv w:val="1"/>
      <w:marLeft w:val="0"/>
      <w:marRight w:val="0"/>
      <w:marTop w:val="0"/>
      <w:marBottom w:val="0"/>
      <w:divBdr>
        <w:top w:val="none" w:sz="0" w:space="0" w:color="auto"/>
        <w:left w:val="none" w:sz="0" w:space="0" w:color="auto"/>
        <w:bottom w:val="none" w:sz="0" w:space="0" w:color="auto"/>
        <w:right w:val="none" w:sz="0" w:space="0" w:color="auto"/>
      </w:divBdr>
    </w:div>
    <w:div w:id="1037659520">
      <w:bodyDiv w:val="1"/>
      <w:marLeft w:val="0"/>
      <w:marRight w:val="0"/>
      <w:marTop w:val="0"/>
      <w:marBottom w:val="0"/>
      <w:divBdr>
        <w:top w:val="none" w:sz="0" w:space="0" w:color="auto"/>
        <w:left w:val="none" w:sz="0" w:space="0" w:color="auto"/>
        <w:bottom w:val="none" w:sz="0" w:space="0" w:color="auto"/>
        <w:right w:val="none" w:sz="0" w:space="0" w:color="auto"/>
      </w:divBdr>
    </w:div>
    <w:div w:id="1063528801">
      <w:bodyDiv w:val="1"/>
      <w:marLeft w:val="0"/>
      <w:marRight w:val="0"/>
      <w:marTop w:val="0"/>
      <w:marBottom w:val="0"/>
      <w:divBdr>
        <w:top w:val="none" w:sz="0" w:space="0" w:color="auto"/>
        <w:left w:val="none" w:sz="0" w:space="0" w:color="auto"/>
        <w:bottom w:val="none" w:sz="0" w:space="0" w:color="auto"/>
        <w:right w:val="none" w:sz="0" w:space="0" w:color="auto"/>
      </w:divBdr>
    </w:div>
    <w:div w:id="1073043363">
      <w:bodyDiv w:val="1"/>
      <w:marLeft w:val="0"/>
      <w:marRight w:val="0"/>
      <w:marTop w:val="0"/>
      <w:marBottom w:val="0"/>
      <w:divBdr>
        <w:top w:val="none" w:sz="0" w:space="0" w:color="auto"/>
        <w:left w:val="none" w:sz="0" w:space="0" w:color="auto"/>
        <w:bottom w:val="none" w:sz="0" w:space="0" w:color="auto"/>
        <w:right w:val="none" w:sz="0" w:space="0" w:color="auto"/>
      </w:divBdr>
    </w:div>
    <w:div w:id="1073044409">
      <w:bodyDiv w:val="1"/>
      <w:marLeft w:val="0"/>
      <w:marRight w:val="0"/>
      <w:marTop w:val="0"/>
      <w:marBottom w:val="0"/>
      <w:divBdr>
        <w:top w:val="none" w:sz="0" w:space="0" w:color="auto"/>
        <w:left w:val="none" w:sz="0" w:space="0" w:color="auto"/>
        <w:bottom w:val="none" w:sz="0" w:space="0" w:color="auto"/>
        <w:right w:val="none" w:sz="0" w:space="0" w:color="auto"/>
      </w:divBdr>
    </w:div>
    <w:div w:id="1074086869">
      <w:bodyDiv w:val="1"/>
      <w:marLeft w:val="0"/>
      <w:marRight w:val="0"/>
      <w:marTop w:val="0"/>
      <w:marBottom w:val="0"/>
      <w:divBdr>
        <w:top w:val="none" w:sz="0" w:space="0" w:color="auto"/>
        <w:left w:val="none" w:sz="0" w:space="0" w:color="auto"/>
        <w:bottom w:val="none" w:sz="0" w:space="0" w:color="auto"/>
        <w:right w:val="none" w:sz="0" w:space="0" w:color="auto"/>
      </w:divBdr>
    </w:div>
    <w:div w:id="1079475330">
      <w:bodyDiv w:val="1"/>
      <w:marLeft w:val="0"/>
      <w:marRight w:val="0"/>
      <w:marTop w:val="0"/>
      <w:marBottom w:val="0"/>
      <w:divBdr>
        <w:top w:val="none" w:sz="0" w:space="0" w:color="auto"/>
        <w:left w:val="none" w:sz="0" w:space="0" w:color="auto"/>
        <w:bottom w:val="none" w:sz="0" w:space="0" w:color="auto"/>
        <w:right w:val="none" w:sz="0" w:space="0" w:color="auto"/>
      </w:divBdr>
    </w:div>
    <w:div w:id="1097291761">
      <w:bodyDiv w:val="1"/>
      <w:marLeft w:val="0"/>
      <w:marRight w:val="0"/>
      <w:marTop w:val="0"/>
      <w:marBottom w:val="0"/>
      <w:divBdr>
        <w:top w:val="none" w:sz="0" w:space="0" w:color="auto"/>
        <w:left w:val="none" w:sz="0" w:space="0" w:color="auto"/>
        <w:bottom w:val="none" w:sz="0" w:space="0" w:color="auto"/>
        <w:right w:val="none" w:sz="0" w:space="0" w:color="auto"/>
      </w:divBdr>
    </w:div>
    <w:div w:id="1102844621">
      <w:bodyDiv w:val="1"/>
      <w:marLeft w:val="0"/>
      <w:marRight w:val="0"/>
      <w:marTop w:val="0"/>
      <w:marBottom w:val="0"/>
      <w:divBdr>
        <w:top w:val="none" w:sz="0" w:space="0" w:color="auto"/>
        <w:left w:val="none" w:sz="0" w:space="0" w:color="auto"/>
        <w:bottom w:val="none" w:sz="0" w:space="0" w:color="auto"/>
        <w:right w:val="none" w:sz="0" w:space="0" w:color="auto"/>
      </w:divBdr>
    </w:div>
    <w:div w:id="1111316238">
      <w:bodyDiv w:val="1"/>
      <w:marLeft w:val="0"/>
      <w:marRight w:val="0"/>
      <w:marTop w:val="0"/>
      <w:marBottom w:val="0"/>
      <w:divBdr>
        <w:top w:val="none" w:sz="0" w:space="0" w:color="auto"/>
        <w:left w:val="none" w:sz="0" w:space="0" w:color="auto"/>
        <w:bottom w:val="none" w:sz="0" w:space="0" w:color="auto"/>
        <w:right w:val="none" w:sz="0" w:space="0" w:color="auto"/>
      </w:divBdr>
    </w:div>
    <w:div w:id="1118837475">
      <w:bodyDiv w:val="1"/>
      <w:marLeft w:val="0"/>
      <w:marRight w:val="0"/>
      <w:marTop w:val="0"/>
      <w:marBottom w:val="0"/>
      <w:divBdr>
        <w:top w:val="none" w:sz="0" w:space="0" w:color="auto"/>
        <w:left w:val="none" w:sz="0" w:space="0" w:color="auto"/>
        <w:bottom w:val="none" w:sz="0" w:space="0" w:color="auto"/>
        <w:right w:val="none" w:sz="0" w:space="0" w:color="auto"/>
      </w:divBdr>
    </w:div>
    <w:div w:id="1126699194">
      <w:bodyDiv w:val="1"/>
      <w:marLeft w:val="0"/>
      <w:marRight w:val="0"/>
      <w:marTop w:val="0"/>
      <w:marBottom w:val="0"/>
      <w:divBdr>
        <w:top w:val="none" w:sz="0" w:space="0" w:color="auto"/>
        <w:left w:val="none" w:sz="0" w:space="0" w:color="auto"/>
        <w:bottom w:val="none" w:sz="0" w:space="0" w:color="auto"/>
        <w:right w:val="none" w:sz="0" w:space="0" w:color="auto"/>
      </w:divBdr>
    </w:div>
    <w:div w:id="1148017679">
      <w:bodyDiv w:val="1"/>
      <w:marLeft w:val="0"/>
      <w:marRight w:val="0"/>
      <w:marTop w:val="0"/>
      <w:marBottom w:val="0"/>
      <w:divBdr>
        <w:top w:val="none" w:sz="0" w:space="0" w:color="auto"/>
        <w:left w:val="none" w:sz="0" w:space="0" w:color="auto"/>
        <w:bottom w:val="none" w:sz="0" w:space="0" w:color="auto"/>
        <w:right w:val="none" w:sz="0" w:space="0" w:color="auto"/>
      </w:divBdr>
    </w:div>
    <w:div w:id="1150244639">
      <w:bodyDiv w:val="1"/>
      <w:marLeft w:val="0"/>
      <w:marRight w:val="0"/>
      <w:marTop w:val="0"/>
      <w:marBottom w:val="0"/>
      <w:divBdr>
        <w:top w:val="none" w:sz="0" w:space="0" w:color="auto"/>
        <w:left w:val="none" w:sz="0" w:space="0" w:color="auto"/>
        <w:bottom w:val="none" w:sz="0" w:space="0" w:color="auto"/>
        <w:right w:val="none" w:sz="0" w:space="0" w:color="auto"/>
      </w:divBdr>
      <w:divsChild>
        <w:div w:id="58287063">
          <w:marLeft w:val="0"/>
          <w:marRight w:val="0"/>
          <w:marTop w:val="0"/>
          <w:marBottom w:val="0"/>
          <w:divBdr>
            <w:top w:val="none" w:sz="0" w:space="0" w:color="auto"/>
            <w:left w:val="none" w:sz="0" w:space="0" w:color="auto"/>
            <w:bottom w:val="none" w:sz="0" w:space="0" w:color="auto"/>
            <w:right w:val="none" w:sz="0" w:space="0" w:color="auto"/>
          </w:divBdr>
        </w:div>
        <w:div w:id="1146237198">
          <w:marLeft w:val="0"/>
          <w:marRight w:val="0"/>
          <w:marTop w:val="0"/>
          <w:marBottom w:val="0"/>
          <w:divBdr>
            <w:top w:val="none" w:sz="0" w:space="0" w:color="auto"/>
            <w:left w:val="none" w:sz="0" w:space="0" w:color="auto"/>
            <w:bottom w:val="none" w:sz="0" w:space="0" w:color="auto"/>
            <w:right w:val="none" w:sz="0" w:space="0" w:color="auto"/>
          </w:divBdr>
        </w:div>
        <w:div w:id="1957980036">
          <w:marLeft w:val="0"/>
          <w:marRight w:val="0"/>
          <w:marTop w:val="0"/>
          <w:marBottom w:val="0"/>
          <w:divBdr>
            <w:top w:val="none" w:sz="0" w:space="0" w:color="auto"/>
            <w:left w:val="none" w:sz="0" w:space="0" w:color="auto"/>
            <w:bottom w:val="none" w:sz="0" w:space="0" w:color="auto"/>
            <w:right w:val="none" w:sz="0" w:space="0" w:color="auto"/>
          </w:divBdr>
        </w:div>
        <w:div w:id="1606615266">
          <w:marLeft w:val="0"/>
          <w:marRight w:val="0"/>
          <w:marTop w:val="0"/>
          <w:marBottom w:val="0"/>
          <w:divBdr>
            <w:top w:val="none" w:sz="0" w:space="0" w:color="auto"/>
            <w:left w:val="none" w:sz="0" w:space="0" w:color="auto"/>
            <w:bottom w:val="none" w:sz="0" w:space="0" w:color="auto"/>
            <w:right w:val="none" w:sz="0" w:space="0" w:color="auto"/>
          </w:divBdr>
        </w:div>
        <w:div w:id="1452703099">
          <w:marLeft w:val="0"/>
          <w:marRight w:val="0"/>
          <w:marTop w:val="0"/>
          <w:marBottom w:val="0"/>
          <w:divBdr>
            <w:top w:val="none" w:sz="0" w:space="0" w:color="auto"/>
            <w:left w:val="none" w:sz="0" w:space="0" w:color="auto"/>
            <w:bottom w:val="none" w:sz="0" w:space="0" w:color="auto"/>
            <w:right w:val="none" w:sz="0" w:space="0" w:color="auto"/>
          </w:divBdr>
        </w:div>
        <w:div w:id="136920164">
          <w:marLeft w:val="0"/>
          <w:marRight w:val="0"/>
          <w:marTop w:val="0"/>
          <w:marBottom w:val="0"/>
          <w:divBdr>
            <w:top w:val="none" w:sz="0" w:space="0" w:color="auto"/>
            <w:left w:val="none" w:sz="0" w:space="0" w:color="auto"/>
            <w:bottom w:val="none" w:sz="0" w:space="0" w:color="auto"/>
            <w:right w:val="none" w:sz="0" w:space="0" w:color="auto"/>
          </w:divBdr>
        </w:div>
        <w:div w:id="1203246970">
          <w:marLeft w:val="0"/>
          <w:marRight w:val="0"/>
          <w:marTop w:val="0"/>
          <w:marBottom w:val="0"/>
          <w:divBdr>
            <w:top w:val="none" w:sz="0" w:space="0" w:color="auto"/>
            <w:left w:val="none" w:sz="0" w:space="0" w:color="auto"/>
            <w:bottom w:val="none" w:sz="0" w:space="0" w:color="auto"/>
            <w:right w:val="none" w:sz="0" w:space="0" w:color="auto"/>
          </w:divBdr>
        </w:div>
        <w:div w:id="114108014">
          <w:marLeft w:val="0"/>
          <w:marRight w:val="0"/>
          <w:marTop w:val="0"/>
          <w:marBottom w:val="0"/>
          <w:divBdr>
            <w:top w:val="none" w:sz="0" w:space="0" w:color="auto"/>
            <w:left w:val="none" w:sz="0" w:space="0" w:color="auto"/>
            <w:bottom w:val="none" w:sz="0" w:space="0" w:color="auto"/>
            <w:right w:val="none" w:sz="0" w:space="0" w:color="auto"/>
          </w:divBdr>
        </w:div>
        <w:div w:id="2137865613">
          <w:marLeft w:val="0"/>
          <w:marRight w:val="0"/>
          <w:marTop w:val="0"/>
          <w:marBottom w:val="0"/>
          <w:divBdr>
            <w:top w:val="none" w:sz="0" w:space="0" w:color="auto"/>
            <w:left w:val="none" w:sz="0" w:space="0" w:color="auto"/>
            <w:bottom w:val="none" w:sz="0" w:space="0" w:color="auto"/>
            <w:right w:val="none" w:sz="0" w:space="0" w:color="auto"/>
          </w:divBdr>
        </w:div>
        <w:div w:id="2004508247">
          <w:marLeft w:val="0"/>
          <w:marRight w:val="0"/>
          <w:marTop w:val="0"/>
          <w:marBottom w:val="0"/>
          <w:divBdr>
            <w:top w:val="none" w:sz="0" w:space="0" w:color="auto"/>
            <w:left w:val="none" w:sz="0" w:space="0" w:color="auto"/>
            <w:bottom w:val="none" w:sz="0" w:space="0" w:color="auto"/>
            <w:right w:val="none" w:sz="0" w:space="0" w:color="auto"/>
          </w:divBdr>
        </w:div>
        <w:div w:id="1314749088">
          <w:marLeft w:val="0"/>
          <w:marRight w:val="0"/>
          <w:marTop w:val="0"/>
          <w:marBottom w:val="0"/>
          <w:divBdr>
            <w:top w:val="none" w:sz="0" w:space="0" w:color="auto"/>
            <w:left w:val="none" w:sz="0" w:space="0" w:color="auto"/>
            <w:bottom w:val="none" w:sz="0" w:space="0" w:color="auto"/>
            <w:right w:val="none" w:sz="0" w:space="0" w:color="auto"/>
          </w:divBdr>
        </w:div>
        <w:div w:id="2041780261">
          <w:marLeft w:val="0"/>
          <w:marRight w:val="0"/>
          <w:marTop w:val="0"/>
          <w:marBottom w:val="0"/>
          <w:divBdr>
            <w:top w:val="none" w:sz="0" w:space="0" w:color="auto"/>
            <w:left w:val="none" w:sz="0" w:space="0" w:color="auto"/>
            <w:bottom w:val="none" w:sz="0" w:space="0" w:color="auto"/>
            <w:right w:val="none" w:sz="0" w:space="0" w:color="auto"/>
          </w:divBdr>
        </w:div>
        <w:div w:id="1138575003">
          <w:marLeft w:val="0"/>
          <w:marRight w:val="0"/>
          <w:marTop w:val="0"/>
          <w:marBottom w:val="0"/>
          <w:divBdr>
            <w:top w:val="none" w:sz="0" w:space="0" w:color="auto"/>
            <w:left w:val="none" w:sz="0" w:space="0" w:color="auto"/>
            <w:bottom w:val="none" w:sz="0" w:space="0" w:color="auto"/>
            <w:right w:val="none" w:sz="0" w:space="0" w:color="auto"/>
          </w:divBdr>
        </w:div>
      </w:divsChild>
    </w:div>
    <w:div w:id="1166550609">
      <w:bodyDiv w:val="1"/>
      <w:marLeft w:val="0"/>
      <w:marRight w:val="0"/>
      <w:marTop w:val="0"/>
      <w:marBottom w:val="0"/>
      <w:divBdr>
        <w:top w:val="none" w:sz="0" w:space="0" w:color="auto"/>
        <w:left w:val="none" w:sz="0" w:space="0" w:color="auto"/>
        <w:bottom w:val="none" w:sz="0" w:space="0" w:color="auto"/>
        <w:right w:val="none" w:sz="0" w:space="0" w:color="auto"/>
      </w:divBdr>
    </w:div>
    <w:div w:id="1172138671">
      <w:bodyDiv w:val="1"/>
      <w:marLeft w:val="0"/>
      <w:marRight w:val="0"/>
      <w:marTop w:val="0"/>
      <w:marBottom w:val="0"/>
      <w:divBdr>
        <w:top w:val="none" w:sz="0" w:space="0" w:color="auto"/>
        <w:left w:val="none" w:sz="0" w:space="0" w:color="auto"/>
        <w:bottom w:val="none" w:sz="0" w:space="0" w:color="auto"/>
        <w:right w:val="none" w:sz="0" w:space="0" w:color="auto"/>
      </w:divBdr>
    </w:div>
    <w:div w:id="1173449385">
      <w:bodyDiv w:val="1"/>
      <w:marLeft w:val="0"/>
      <w:marRight w:val="0"/>
      <w:marTop w:val="0"/>
      <w:marBottom w:val="0"/>
      <w:divBdr>
        <w:top w:val="none" w:sz="0" w:space="0" w:color="auto"/>
        <w:left w:val="none" w:sz="0" w:space="0" w:color="auto"/>
        <w:bottom w:val="none" w:sz="0" w:space="0" w:color="auto"/>
        <w:right w:val="none" w:sz="0" w:space="0" w:color="auto"/>
      </w:divBdr>
    </w:div>
    <w:div w:id="1181969010">
      <w:bodyDiv w:val="1"/>
      <w:marLeft w:val="0"/>
      <w:marRight w:val="0"/>
      <w:marTop w:val="0"/>
      <w:marBottom w:val="0"/>
      <w:divBdr>
        <w:top w:val="none" w:sz="0" w:space="0" w:color="auto"/>
        <w:left w:val="none" w:sz="0" w:space="0" w:color="auto"/>
        <w:bottom w:val="none" w:sz="0" w:space="0" w:color="auto"/>
        <w:right w:val="none" w:sz="0" w:space="0" w:color="auto"/>
      </w:divBdr>
    </w:div>
    <w:div w:id="1193881295">
      <w:bodyDiv w:val="1"/>
      <w:marLeft w:val="0"/>
      <w:marRight w:val="0"/>
      <w:marTop w:val="0"/>
      <w:marBottom w:val="0"/>
      <w:divBdr>
        <w:top w:val="none" w:sz="0" w:space="0" w:color="auto"/>
        <w:left w:val="none" w:sz="0" w:space="0" w:color="auto"/>
        <w:bottom w:val="none" w:sz="0" w:space="0" w:color="auto"/>
        <w:right w:val="none" w:sz="0" w:space="0" w:color="auto"/>
      </w:divBdr>
    </w:div>
    <w:div w:id="1194929052">
      <w:bodyDiv w:val="1"/>
      <w:marLeft w:val="0"/>
      <w:marRight w:val="0"/>
      <w:marTop w:val="0"/>
      <w:marBottom w:val="0"/>
      <w:divBdr>
        <w:top w:val="none" w:sz="0" w:space="0" w:color="auto"/>
        <w:left w:val="none" w:sz="0" w:space="0" w:color="auto"/>
        <w:bottom w:val="none" w:sz="0" w:space="0" w:color="auto"/>
        <w:right w:val="none" w:sz="0" w:space="0" w:color="auto"/>
      </w:divBdr>
    </w:div>
    <w:div w:id="1207064646">
      <w:bodyDiv w:val="1"/>
      <w:marLeft w:val="0"/>
      <w:marRight w:val="0"/>
      <w:marTop w:val="0"/>
      <w:marBottom w:val="0"/>
      <w:divBdr>
        <w:top w:val="none" w:sz="0" w:space="0" w:color="auto"/>
        <w:left w:val="none" w:sz="0" w:space="0" w:color="auto"/>
        <w:bottom w:val="none" w:sz="0" w:space="0" w:color="auto"/>
        <w:right w:val="none" w:sz="0" w:space="0" w:color="auto"/>
      </w:divBdr>
    </w:div>
    <w:div w:id="1209495732">
      <w:bodyDiv w:val="1"/>
      <w:marLeft w:val="0"/>
      <w:marRight w:val="0"/>
      <w:marTop w:val="0"/>
      <w:marBottom w:val="0"/>
      <w:divBdr>
        <w:top w:val="none" w:sz="0" w:space="0" w:color="auto"/>
        <w:left w:val="none" w:sz="0" w:space="0" w:color="auto"/>
        <w:bottom w:val="none" w:sz="0" w:space="0" w:color="auto"/>
        <w:right w:val="none" w:sz="0" w:space="0" w:color="auto"/>
      </w:divBdr>
    </w:div>
    <w:div w:id="1220900047">
      <w:bodyDiv w:val="1"/>
      <w:marLeft w:val="0"/>
      <w:marRight w:val="0"/>
      <w:marTop w:val="0"/>
      <w:marBottom w:val="0"/>
      <w:divBdr>
        <w:top w:val="none" w:sz="0" w:space="0" w:color="auto"/>
        <w:left w:val="none" w:sz="0" w:space="0" w:color="auto"/>
        <w:bottom w:val="none" w:sz="0" w:space="0" w:color="auto"/>
        <w:right w:val="none" w:sz="0" w:space="0" w:color="auto"/>
      </w:divBdr>
    </w:div>
    <w:div w:id="1234899909">
      <w:bodyDiv w:val="1"/>
      <w:marLeft w:val="0"/>
      <w:marRight w:val="0"/>
      <w:marTop w:val="0"/>
      <w:marBottom w:val="0"/>
      <w:divBdr>
        <w:top w:val="none" w:sz="0" w:space="0" w:color="auto"/>
        <w:left w:val="none" w:sz="0" w:space="0" w:color="auto"/>
        <w:bottom w:val="none" w:sz="0" w:space="0" w:color="auto"/>
        <w:right w:val="none" w:sz="0" w:space="0" w:color="auto"/>
      </w:divBdr>
    </w:div>
    <w:div w:id="1247571920">
      <w:bodyDiv w:val="1"/>
      <w:marLeft w:val="0"/>
      <w:marRight w:val="0"/>
      <w:marTop w:val="0"/>
      <w:marBottom w:val="0"/>
      <w:divBdr>
        <w:top w:val="none" w:sz="0" w:space="0" w:color="auto"/>
        <w:left w:val="none" w:sz="0" w:space="0" w:color="auto"/>
        <w:bottom w:val="none" w:sz="0" w:space="0" w:color="auto"/>
        <w:right w:val="none" w:sz="0" w:space="0" w:color="auto"/>
      </w:divBdr>
    </w:div>
    <w:div w:id="1262109502">
      <w:bodyDiv w:val="1"/>
      <w:marLeft w:val="0"/>
      <w:marRight w:val="0"/>
      <w:marTop w:val="0"/>
      <w:marBottom w:val="0"/>
      <w:divBdr>
        <w:top w:val="none" w:sz="0" w:space="0" w:color="auto"/>
        <w:left w:val="none" w:sz="0" w:space="0" w:color="auto"/>
        <w:bottom w:val="none" w:sz="0" w:space="0" w:color="auto"/>
        <w:right w:val="none" w:sz="0" w:space="0" w:color="auto"/>
      </w:divBdr>
    </w:div>
    <w:div w:id="1267419065">
      <w:bodyDiv w:val="1"/>
      <w:marLeft w:val="0"/>
      <w:marRight w:val="0"/>
      <w:marTop w:val="0"/>
      <w:marBottom w:val="0"/>
      <w:divBdr>
        <w:top w:val="none" w:sz="0" w:space="0" w:color="auto"/>
        <w:left w:val="none" w:sz="0" w:space="0" w:color="auto"/>
        <w:bottom w:val="none" w:sz="0" w:space="0" w:color="auto"/>
        <w:right w:val="none" w:sz="0" w:space="0" w:color="auto"/>
      </w:divBdr>
    </w:div>
    <w:div w:id="1277172097">
      <w:bodyDiv w:val="1"/>
      <w:marLeft w:val="0"/>
      <w:marRight w:val="0"/>
      <w:marTop w:val="0"/>
      <w:marBottom w:val="0"/>
      <w:divBdr>
        <w:top w:val="none" w:sz="0" w:space="0" w:color="auto"/>
        <w:left w:val="none" w:sz="0" w:space="0" w:color="auto"/>
        <w:bottom w:val="none" w:sz="0" w:space="0" w:color="auto"/>
        <w:right w:val="none" w:sz="0" w:space="0" w:color="auto"/>
      </w:divBdr>
    </w:div>
    <w:div w:id="1280529295">
      <w:bodyDiv w:val="1"/>
      <w:marLeft w:val="0"/>
      <w:marRight w:val="0"/>
      <w:marTop w:val="0"/>
      <w:marBottom w:val="0"/>
      <w:divBdr>
        <w:top w:val="none" w:sz="0" w:space="0" w:color="auto"/>
        <w:left w:val="none" w:sz="0" w:space="0" w:color="auto"/>
        <w:bottom w:val="none" w:sz="0" w:space="0" w:color="auto"/>
        <w:right w:val="none" w:sz="0" w:space="0" w:color="auto"/>
      </w:divBdr>
    </w:div>
    <w:div w:id="1284267422">
      <w:bodyDiv w:val="1"/>
      <w:marLeft w:val="0"/>
      <w:marRight w:val="0"/>
      <w:marTop w:val="0"/>
      <w:marBottom w:val="0"/>
      <w:divBdr>
        <w:top w:val="none" w:sz="0" w:space="0" w:color="auto"/>
        <w:left w:val="none" w:sz="0" w:space="0" w:color="auto"/>
        <w:bottom w:val="none" w:sz="0" w:space="0" w:color="auto"/>
        <w:right w:val="none" w:sz="0" w:space="0" w:color="auto"/>
      </w:divBdr>
    </w:div>
    <w:div w:id="1288272391">
      <w:bodyDiv w:val="1"/>
      <w:marLeft w:val="0"/>
      <w:marRight w:val="0"/>
      <w:marTop w:val="0"/>
      <w:marBottom w:val="0"/>
      <w:divBdr>
        <w:top w:val="none" w:sz="0" w:space="0" w:color="auto"/>
        <w:left w:val="none" w:sz="0" w:space="0" w:color="auto"/>
        <w:bottom w:val="none" w:sz="0" w:space="0" w:color="auto"/>
        <w:right w:val="none" w:sz="0" w:space="0" w:color="auto"/>
      </w:divBdr>
      <w:divsChild>
        <w:div w:id="318537064">
          <w:marLeft w:val="0"/>
          <w:marRight w:val="0"/>
          <w:marTop w:val="0"/>
          <w:marBottom w:val="0"/>
          <w:divBdr>
            <w:top w:val="none" w:sz="0" w:space="0" w:color="auto"/>
            <w:left w:val="none" w:sz="0" w:space="0" w:color="auto"/>
            <w:bottom w:val="none" w:sz="0" w:space="0" w:color="auto"/>
            <w:right w:val="none" w:sz="0" w:space="0" w:color="auto"/>
          </w:divBdr>
        </w:div>
        <w:div w:id="530462122">
          <w:marLeft w:val="0"/>
          <w:marRight w:val="0"/>
          <w:marTop w:val="0"/>
          <w:marBottom w:val="0"/>
          <w:divBdr>
            <w:top w:val="none" w:sz="0" w:space="0" w:color="auto"/>
            <w:left w:val="none" w:sz="0" w:space="0" w:color="auto"/>
            <w:bottom w:val="none" w:sz="0" w:space="0" w:color="auto"/>
            <w:right w:val="none" w:sz="0" w:space="0" w:color="auto"/>
          </w:divBdr>
        </w:div>
        <w:div w:id="1777673653">
          <w:marLeft w:val="0"/>
          <w:marRight w:val="0"/>
          <w:marTop w:val="0"/>
          <w:marBottom w:val="0"/>
          <w:divBdr>
            <w:top w:val="none" w:sz="0" w:space="0" w:color="auto"/>
            <w:left w:val="none" w:sz="0" w:space="0" w:color="auto"/>
            <w:bottom w:val="none" w:sz="0" w:space="0" w:color="auto"/>
            <w:right w:val="none" w:sz="0" w:space="0" w:color="auto"/>
          </w:divBdr>
        </w:div>
      </w:divsChild>
    </w:div>
    <w:div w:id="1294559673">
      <w:bodyDiv w:val="1"/>
      <w:marLeft w:val="0"/>
      <w:marRight w:val="0"/>
      <w:marTop w:val="0"/>
      <w:marBottom w:val="0"/>
      <w:divBdr>
        <w:top w:val="none" w:sz="0" w:space="0" w:color="auto"/>
        <w:left w:val="none" w:sz="0" w:space="0" w:color="auto"/>
        <w:bottom w:val="none" w:sz="0" w:space="0" w:color="auto"/>
        <w:right w:val="none" w:sz="0" w:space="0" w:color="auto"/>
      </w:divBdr>
    </w:div>
    <w:div w:id="1312440347">
      <w:bodyDiv w:val="1"/>
      <w:marLeft w:val="0"/>
      <w:marRight w:val="0"/>
      <w:marTop w:val="0"/>
      <w:marBottom w:val="0"/>
      <w:divBdr>
        <w:top w:val="none" w:sz="0" w:space="0" w:color="auto"/>
        <w:left w:val="none" w:sz="0" w:space="0" w:color="auto"/>
        <w:bottom w:val="none" w:sz="0" w:space="0" w:color="auto"/>
        <w:right w:val="none" w:sz="0" w:space="0" w:color="auto"/>
      </w:divBdr>
    </w:div>
    <w:div w:id="1322540085">
      <w:bodyDiv w:val="1"/>
      <w:marLeft w:val="0"/>
      <w:marRight w:val="0"/>
      <w:marTop w:val="0"/>
      <w:marBottom w:val="0"/>
      <w:divBdr>
        <w:top w:val="none" w:sz="0" w:space="0" w:color="auto"/>
        <w:left w:val="none" w:sz="0" w:space="0" w:color="auto"/>
        <w:bottom w:val="none" w:sz="0" w:space="0" w:color="auto"/>
        <w:right w:val="none" w:sz="0" w:space="0" w:color="auto"/>
      </w:divBdr>
      <w:divsChild>
        <w:div w:id="1859730522">
          <w:marLeft w:val="0"/>
          <w:marRight w:val="0"/>
          <w:marTop w:val="0"/>
          <w:marBottom w:val="0"/>
          <w:divBdr>
            <w:top w:val="none" w:sz="0" w:space="0" w:color="auto"/>
            <w:left w:val="none" w:sz="0" w:space="0" w:color="auto"/>
            <w:bottom w:val="none" w:sz="0" w:space="0" w:color="auto"/>
            <w:right w:val="none" w:sz="0" w:space="0" w:color="auto"/>
          </w:divBdr>
        </w:div>
        <w:div w:id="1858814072">
          <w:marLeft w:val="0"/>
          <w:marRight w:val="0"/>
          <w:marTop w:val="0"/>
          <w:marBottom w:val="0"/>
          <w:divBdr>
            <w:top w:val="none" w:sz="0" w:space="0" w:color="auto"/>
            <w:left w:val="none" w:sz="0" w:space="0" w:color="auto"/>
            <w:bottom w:val="none" w:sz="0" w:space="0" w:color="auto"/>
            <w:right w:val="none" w:sz="0" w:space="0" w:color="auto"/>
          </w:divBdr>
        </w:div>
        <w:div w:id="1584533446">
          <w:marLeft w:val="0"/>
          <w:marRight w:val="0"/>
          <w:marTop w:val="0"/>
          <w:marBottom w:val="0"/>
          <w:divBdr>
            <w:top w:val="none" w:sz="0" w:space="0" w:color="auto"/>
            <w:left w:val="none" w:sz="0" w:space="0" w:color="auto"/>
            <w:bottom w:val="none" w:sz="0" w:space="0" w:color="auto"/>
            <w:right w:val="none" w:sz="0" w:space="0" w:color="auto"/>
          </w:divBdr>
        </w:div>
        <w:div w:id="793718913">
          <w:marLeft w:val="0"/>
          <w:marRight w:val="0"/>
          <w:marTop w:val="0"/>
          <w:marBottom w:val="0"/>
          <w:divBdr>
            <w:top w:val="none" w:sz="0" w:space="0" w:color="auto"/>
            <w:left w:val="none" w:sz="0" w:space="0" w:color="auto"/>
            <w:bottom w:val="none" w:sz="0" w:space="0" w:color="auto"/>
            <w:right w:val="none" w:sz="0" w:space="0" w:color="auto"/>
          </w:divBdr>
        </w:div>
        <w:div w:id="1810897513">
          <w:marLeft w:val="0"/>
          <w:marRight w:val="0"/>
          <w:marTop w:val="0"/>
          <w:marBottom w:val="0"/>
          <w:divBdr>
            <w:top w:val="none" w:sz="0" w:space="0" w:color="auto"/>
            <w:left w:val="none" w:sz="0" w:space="0" w:color="auto"/>
            <w:bottom w:val="none" w:sz="0" w:space="0" w:color="auto"/>
            <w:right w:val="none" w:sz="0" w:space="0" w:color="auto"/>
          </w:divBdr>
        </w:div>
      </w:divsChild>
    </w:div>
    <w:div w:id="1325472164">
      <w:bodyDiv w:val="1"/>
      <w:marLeft w:val="0"/>
      <w:marRight w:val="0"/>
      <w:marTop w:val="0"/>
      <w:marBottom w:val="0"/>
      <w:divBdr>
        <w:top w:val="none" w:sz="0" w:space="0" w:color="auto"/>
        <w:left w:val="none" w:sz="0" w:space="0" w:color="auto"/>
        <w:bottom w:val="none" w:sz="0" w:space="0" w:color="auto"/>
        <w:right w:val="none" w:sz="0" w:space="0" w:color="auto"/>
      </w:divBdr>
    </w:div>
    <w:div w:id="1353074827">
      <w:bodyDiv w:val="1"/>
      <w:marLeft w:val="0"/>
      <w:marRight w:val="0"/>
      <w:marTop w:val="0"/>
      <w:marBottom w:val="0"/>
      <w:divBdr>
        <w:top w:val="none" w:sz="0" w:space="0" w:color="auto"/>
        <w:left w:val="none" w:sz="0" w:space="0" w:color="auto"/>
        <w:bottom w:val="none" w:sz="0" w:space="0" w:color="auto"/>
        <w:right w:val="none" w:sz="0" w:space="0" w:color="auto"/>
      </w:divBdr>
    </w:div>
    <w:div w:id="1363824601">
      <w:bodyDiv w:val="1"/>
      <w:marLeft w:val="0"/>
      <w:marRight w:val="0"/>
      <w:marTop w:val="0"/>
      <w:marBottom w:val="0"/>
      <w:divBdr>
        <w:top w:val="none" w:sz="0" w:space="0" w:color="auto"/>
        <w:left w:val="none" w:sz="0" w:space="0" w:color="auto"/>
        <w:bottom w:val="none" w:sz="0" w:space="0" w:color="auto"/>
        <w:right w:val="none" w:sz="0" w:space="0" w:color="auto"/>
      </w:divBdr>
    </w:div>
    <w:div w:id="1393309352">
      <w:bodyDiv w:val="1"/>
      <w:marLeft w:val="0"/>
      <w:marRight w:val="0"/>
      <w:marTop w:val="0"/>
      <w:marBottom w:val="0"/>
      <w:divBdr>
        <w:top w:val="none" w:sz="0" w:space="0" w:color="auto"/>
        <w:left w:val="none" w:sz="0" w:space="0" w:color="auto"/>
        <w:bottom w:val="none" w:sz="0" w:space="0" w:color="auto"/>
        <w:right w:val="none" w:sz="0" w:space="0" w:color="auto"/>
      </w:divBdr>
    </w:div>
    <w:div w:id="1395548386">
      <w:bodyDiv w:val="1"/>
      <w:marLeft w:val="0"/>
      <w:marRight w:val="0"/>
      <w:marTop w:val="0"/>
      <w:marBottom w:val="0"/>
      <w:divBdr>
        <w:top w:val="none" w:sz="0" w:space="0" w:color="auto"/>
        <w:left w:val="none" w:sz="0" w:space="0" w:color="auto"/>
        <w:bottom w:val="none" w:sz="0" w:space="0" w:color="auto"/>
        <w:right w:val="none" w:sz="0" w:space="0" w:color="auto"/>
      </w:divBdr>
    </w:div>
    <w:div w:id="1411737187">
      <w:bodyDiv w:val="1"/>
      <w:marLeft w:val="0"/>
      <w:marRight w:val="0"/>
      <w:marTop w:val="0"/>
      <w:marBottom w:val="0"/>
      <w:divBdr>
        <w:top w:val="none" w:sz="0" w:space="0" w:color="auto"/>
        <w:left w:val="none" w:sz="0" w:space="0" w:color="auto"/>
        <w:bottom w:val="none" w:sz="0" w:space="0" w:color="auto"/>
        <w:right w:val="none" w:sz="0" w:space="0" w:color="auto"/>
      </w:divBdr>
    </w:div>
    <w:div w:id="1424763246">
      <w:bodyDiv w:val="1"/>
      <w:marLeft w:val="0"/>
      <w:marRight w:val="0"/>
      <w:marTop w:val="0"/>
      <w:marBottom w:val="0"/>
      <w:divBdr>
        <w:top w:val="none" w:sz="0" w:space="0" w:color="auto"/>
        <w:left w:val="none" w:sz="0" w:space="0" w:color="auto"/>
        <w:bottom w:val="none" w:sz="0" w:space="0" w:color="auto"/>
        <w:right w:val="none" w:sz="0" w:space="0" w:color="auto"/>
      </w:divBdr>
    </w:div>
    <w:div w:id="1425102798">
      <w:bodyDiv w:val="1"/>
      <w:marLeft w:val="0"/>
      <w:marRight w:val="0"/>
      <w:marTop w:val="0"/>
      <w:marBottom w:val="0"/>
      <w:divBdr>
        <w:top w:val="none" w:sz="0" w:space="0" w:color="auto"/>
        <w:left w:val="none" w:sz="0" w:space="0" w:color="auto"/>
        <w:bottom w:val="none" w:sz="0" w:space="0" w:color="auto"/>
        <w:right w:val="none" w:sz="0" w:space="0" w:color="auto"/>
      </w:divBdr>
    </w:div>
    <w:div w:id="1445805162">
      <w:bodyDiv w:val="1"/>
      <w:marLeft w:val="0"/>
      <w:marRight w:val="0"/>
      <w:marTop w:val="0"/>
      <w:marBottom w:val="0"/>
      <w:divBdr>
        <w:top w:val="none" w:sz="0" w:space="0" w:color="auto"/>
        <w:left w:val="none" w:sz="0" w:space="0" w:color="auto"/>
        <w:bottom w:val="none" w:sz="0" w:space="0" w:color="auto"/>
        <w:right w:val="none" w:sz="0" w:space="0" w:color="auto"/>
      </w:divBdr>
    </w:div>
    <w:div w:id="1454790238">
      <w:bodyDiv w:val="1"/>
      <w:marLeft w:val="0"/>
      <w:marRight w:val="0"/>
      <w:marTop w:val="0"/>
      <w:marBottom w:val="0"/>
      <w:divBdr>
        <w:top w:val="none" w:sz="0" w:space="0" w:color="auto"/>
        <w:left w:val="none" w:sz="0" w:space="0" w:color="auto"/>
        <w:bottom w:val="none" w:sz="0" w:space="0" w:color="auto"/>
        <w:right w:val="none" w:sz="0" w:space="0" w:color="auto"/>
      </w:divBdr>
    </w:div>
    <w:div w:id="1459953305">
      <w:bodyDiv w:val="1"/>
      <w:marLeft w:val="0"/>
      <w:marRight w:val="0"/>
      <w:marTop w:val="0"/>
      <w:marBottom w:val="0"/>
      <w:divBdr>
        <w:top w:val="none" w:sz="0" w:space="0" w:color="auto"/>
        <w:left w:val="none" w:sz="0" w:space="0" w:color="auto"/>
        <w:bottom w:val="none" w:sz="0" w:space="0" w:color="auto"/>
        <w:right w:val="none" w:sz="0" w:space="0" w:color="auto"/>
      </w:divBdr>
      <w:divsChild>
        <w:div w:id="1434475806">
          <w:marLeft w:val="0"/>
          <w:marRight w:val="0"/>
          <w:marTop w:val="0"/>
          <w:marBottom w:val="0"/>
          <w:divBdr>
            <w:top w:val="none" w:sz="0" w:space="0" w:color="auto"/>
            <w:left w:val="none" w:sz="0" w:space="0" w:color="auto"/>
            <w:bottom w:val="none" w:sz="0" w:space="0" w:color="auto"/>
            <w:right w:val="none" w:sz="0" w:space="0" w:color="auto"/>
          </w:divBdr>
          <w:divsChild>
            <w:div w:id="490482593">
              <w:marLeft w:val="0"/>
              <w:marRight w:val="0"/>
              <w:marTop w:val="0"/>
              <w:marBottom w:val="0"/>
              <w:divBdr>
                <w:top w:val="none" w:sz="0" w:space="0" w:color="auto"/>
                <w:left w:val="none" w:sz="0" w:space="0" w:color="auto"/>
                <w:bottom w:val="none" w:sz="0" w:space="0" w:color="auto"/>
                <w:right w:val="none" w:sz="0" w:space="0" w:color="auto"/>
              </w:divBdr>
            </w:div>
            <w:div w:id="1289775224">
              <w:marLeft w:val="0"/>
              <w:marRight w:val="0"/>
              <w:marTop w:val="0"/>
              <w:marBottom w:val="0"/>
              <w:divBdr>
                <w:top w:val="none" w:sz="0" w:space="0" w:color="auto"/>
                <w:left w:val="none" w:sz="0" w:space="0" w:color="auto"/>
                <w:bottom w:val="none" w:sz="0" w:space="0" w:color="auto"/>
                <w:right w:val="none" w:sz="0" w:space="0" w:color="auto"/>
              </w:divBdr>
            </w:div>
            <w:div w:id="1477063208">
              <w:marLeft w:val="0"/>
              <w:marRight w:val="0"/>
              <w:marTop w:val="0"/>
              <w:marBottom w:val="0"/>
              <w:divBdr>
                <w:top w:val="none" w:sz="0" w:space="0" w:color="auto"/>
                <w:left w:val="none" w:sz="0" w:space="0" w:color="auto"/>
                <w:bottom w:val="none" w:sz="0" w:space="0" w:color="auto"/>
                <w:right w:val="none" w:sz="0" w:space="0" w:color="auto"/>
              </w:divBdr>
            </w:div>
            <w:div w:id="1869372546">
              <w:marLeft w:val="0"/>
              <w:marRight w:val="0"/>
              <w:marTop w:val="0"/>
              <w:marBottom w:val="0"/>
              <w:divBdr>
                <w:top w:val="none" w:sz="0" w:space="0" w:color="auto"/>
                <w:left w:val="none" w:sz="0" w:space="0" w:color="auto"/>
                <w:bottom w:val="none" w:sz="0" w:space="0" w:color="auto"/>
                <w:right w:val="none" w:sz="0" w:space="0" w:color="auto"/>
              </w:divBdr>
            </w:div>
            <w:div w:id="177544029">
              <w:marLeft w:val="0"/>
              <w:marRight w:val="0"/>
              <w:marTop w:val="0"/>
              <w:marBottom w:val="0"/>
              <w:divBdr>
                <w:top w:val="none" w:sz="0" w:space="0" w:color="auto"/>
                <w:left w:val="none" w:sz="0" w:space="0" w:color="auto"/>
                <w:bottom w:val="none" w:sz="0" w:space="0" w:color="auto"/>
                <w:right w:val="none" w:sz="0" w:space="0" w:color="auto"/>
              </w:divBdr>
            </w:div>
            <w:div w:id="132792941">
              <w:marLeft w:val="0"/>
              <w:marRight w:val="0"/>
              <w:marTop w:val="0"/>
              <w:marBottom w:val="0"/>
              <w:divBdr>
                <w:top w:val="none" w:sz="0" w:space="0" w:color="auto"/>
                <w:left w:val="none" w:sz="0" w:space="0" w:color="auto"/>
                <w:bottom w:val="none" w:sz="0" w:space="0" w:color="auto"/>
                <w:right w:val="none" w:sz="0" w:space="0" w:color="auto"/>
              </w:divBdr>
            </w:div>
            <w:div w:id="1553342419">
              <w:marLeft w:val="0"/>
              <w:marRight w:val="0"/>
              <w:marTop w:val="0"/>
              <w:marBottom w:val="0"/>
              <w:divBdr>
                <w:top w:val="none" w:sz="0" w:space="0" w:color="auto"/>
                <w:left w:val="none" w:sz="0" w:space="0" w:color="auto"/>
                <w:bottom w:val="none" w:sz="0" w:space="0" w:color="auto"/>
                <w:right w:val="none" w:sz="0" w:space="0" w:color="auto"/>
              </w:divBdr>
            </w:div>
            <w:div w:id="1751079065">
              <w:marLeft w:val="0"/>
              <w:marRight w:val="0"/>
              <w:marTop w:val="0"/>
              <w:marBottom w:val="0"/>
              <w:divBdr>
                <w:top w:val="none" w:sz="0" w:space="0" w:color="auto"/>
                <w:left w:val="none" w:sz="0" w:space="0" w:color="auto"/>
                <w:bottom w:val="none" w:sz="0" w:space="0" w:color="auto"/>
                <w:right w:val="none" w:sz="0" w:space="0" w:color="auto"/>
              </w:divBdr>
            </w:div>
            <w:div w:id="2063091333">
              <w:marLeft w:val="0"/>
              <w:marRight w:val="0"/>
              <w:marTop w:val="0"/>
              <w:marBottom w:val="0"/>
              <w:divBdr>
                <w:top w:val="none" w:sz="0" w:space="0" w:color="auto"/>
                <w:left w:val="none" w:sz="0" w:space="0" w:color="auto"/>
                <w:bottom w:val="none" w:sz="0" w:space="0" w:color="auto"/>
                <w:right w:val="none" w:sz="0" w:space="0" w:color="auto"/>
              </w:divBdr>
            </w:div>
            <w:div w:id="1954091222">
              <w:marLeft w:val="0"/>
              <w:marRight w:val="0"/>
              <w:marTop w:val="0"/>
              <w:marBottom w:val="0"/>
              <w:divBdr>
                <w:top w:val="none" w:sz="0" w:space="0" w:color="auto"/>
                <w:left w:val="none" w:sz="0" w:space="0" w:color="auto"/>
                <w:bottom w:val="none" w:sz="0" w:space="0" w:color="auto"/>
                <w:right w:val="none" w:sz="0" w:space="0" w:color="auto"/>
              </w:divBdr>
            </w:div>
            <w:div w:id="659651632">
              <w:marLeft w:val="0"/>
              <w:marRight w:val="0"/>
              <w:marTop w:val="0"/>
              <w:marBottom w:val="0"/>
              <w:divBdr>
                <w:top w:val="none" w:sz="0" w:space="0" w:color="auto"/>
                <w:left w:val="none" w:sz="0" w:space="0" w:color="auto"/>
                <w:bottom w:val="none" w:sz="0" w:space="0" w:color="auto"/>
                <w:right w:val="none" w:sz="0" w:space="0" w:color="auto"/>
              </w:divBdr>
            </w:div>
            <w:div w:id="531069720">
              <w:marLeft w:val="0"/>
              <w:marRight w:val="0"/>
              <w:marTop w:val="0"/>
              <w:marBottom w:val="0"/>
              <w:divBdr>
                <w:top w:val="none" w:sz="0" w:space="0" w:color="auto"/>
                <w:left w:val="none" w:sz="0" w:space="0" w:color="auto"/>
                <w:bottom w:val="none" w:sz="0" w:space="0" w:color="auto"/>
                <w:right w:val="none" w:sz="0" w:space="0" w:color="auto"/>
              </w:divBdr>
            </w:div>
            <w:div w:id="1613318942">
              <w:marLeft w:val="0"/>
              <w:marRight w:val="0"/>
              <w:marTop w:val="0"/>
              <w:marBottom w:val="0"/>
              <w:divBdr>
                <w:top w:val="none" w:sz="0" w:space="0" w:color="auto"/>
                <w:left w:val="none" w:sz="0" w:space="0" w:color="auto"/>
                <w:bottom w:val="none" w:sz="0" w:space="0" w:color="auto"/>
                <w:right w:val="none" w:sz="0" w:space="0" w:color="auto"/>
              </w:divBdr>
            </w:div>
            <w:div w:id="1583946643">
              <w:marLeft w:val="0"/>
              <w:marRight w:val="0"/>
              <w:marTop w:val="0"/>
              <w:marBottom w:val="0"/>
              <w:divBdr>
                <w:top w:val="none" w:sz="0" w:space="0" w:color="auto"/>
                <w:left w:val="none" w:sz="0" w:space="0" w:color="auto"/>
                <w:bottom w:val="none" w:sz="0" w:space="0" w:color="auto"/>
                <w:right w:val="none" w:sz="0" w:space="0" w:color="auto"/>
              </w:divBdr>
            </w:div>
            <w:div w:id="1093161745">
              <w:marLeft w:val="0"/>
              <w:marRight w:val="0"/>
              <w:marTop w:val="0"/>
              <w:marBottom w:val="0"/>
              <w:divBdr>
                <w:top w:val="none" w:sz="0" w:space="0" w:color="auto"/>
                <w:left w:val="none" w:sz="0" w:space="0" w:color="auto"/>
                <w:bottom w:val="none" w:sz="0" w:space="0" w:color="auto"/>
                <w:right w:val="none" w:sz="0" w:space="0" w:color="auto"/>
              </w:divBdr>
            </w:div>
            <w:div w:id="1036662321">
              <w:marLeft w:val="0"/>
              <w:marRight w:val="0"/>
              <w:marTop w:val="0"/>
              <w:marBottom w:val="0"/>
              <w:divBdr>
                <w:top w:val="none" w:sz="0" w:space="0" w:color="auto"/>
                <w:left w:val="none" w:sz="0" w:space="0" w:color="auto"/>
                <w:bottom w:val="none" w:sz="0" w:space="0" w:color="auto"/>
                <w:right w:val="none" w:sz="0" w:space="0" w:color="auto"/>
              </w:divBdr>
            </w:div>
            <w:div w:id="199557361">
              <w:marLeft w:val="0"/>
              <w:marRight w:val="0"/>
              <w:marTop w:val="0"/>
              <w:marBottom w:val="0"/>
              <w:divBdr>
                <w:top w:val="none" w:sz="0" w:space="0" w:color="auto"/>
                <w:left w:val="none" w:sz="0" w:space="0" w:color="auto"/>
                <w:bottom w:val="none" w:sz="0" w:space="0" w:color="auto"/>
                <w:right w:val="none" w:sz="0" w:space="0" w:color="auto"/>
              </w:divBdr>
            </w:div>
            <w:div w:id="891309481">
              <w:marLeft w:val="0"/>
              <w:marRight w:val="0"/>
              <w:marTop w:val="0"/>
              <w:marBottom w:val="0"/>
              <w:divBdr>
                <w:top w:val="none" w:sz="0" w:space="0" w:color="auto"/>
                <w:left w:val="none" w:sz="0" w:space="0" w:color="auto"/>
                <w:bottom w:val="none" w:sz="0" w:space="0" w:color="auto"/>
                <w:right w:val="none" w:sz="0" w:space="0" w:color="auto"/>
              </w:divBdr>
            </w:div>
            <w:div w:id="1921909870">
              <w:marLeft w:val="0"/>
              <w:marRight w:val="0"/>
              <w:marTop w:val="0"/>
              <w:marBottom w:val="0"/>
              <w:divBdr>
                <w:top w:val="none" w:sz="0" w:space="0" w:color="auto"/>
                <w:left w:val="none" w:sz="0" w:space="0" w:color="auto"/>
                <w:bottom w:val="none" w:sz="0" w:space="0" w:color="auto"/>
                <w:right w:val="none" w:sz="0" w:space="0" w:color="auto"/>
              </w:divBdr>
            </w:div>
            <w:div w:id="2129204291">
              <w:marLeft w:val="0"/>
              <w:marRight w:val="0"/>
              <w:marTop w:val="0"/>
              <w:marBottom w:val="0"/>
              <w:divBdr>
                <w:top w:val="none" w:sz="0" w:space="0" w:color="auto"/>
                <w:left w:val="none" w:sz="0" w:space="0" w:color="auto"/>
                <w:bottom w:val="none" w:sz="0" w:space="0" w:color="auto"/>
                <w:right w:val="none" w:sz="0" w:space="0" w:color="auto"/>
              </w:divBdr>
            </w:div>
          </w:divsChild>
        </w:div>
        <w:div w:id="2049990411">
          <w:marLeft w:val="0"/>
          <w:marRight w:val="0"/>
          <w:marTop w:val="0"/>
          <w:marBottom w:val="0"/>
          <w:divBdr>
            <w:top w:val="none" w:sz="0" w:space="0" w:color="auto"/>
            <w:left w:val="none" w:sz="0" w:space="0" w:color="auto"/>
            <w:bottom w:val="none" w:sz="0" w:space="0" w:color="auto"/>
            <w:right w:val="none" w:sz="0" w:space="0" w:color="auto"/>
          </w:divBdr>
        </w:div>
        <w:div w:id="1149589245">
          <w:marLeft w:val="0"/>
          <w:marRight w:val="0"/>
          <w:marTop w:val="0"/>
          <w:marBottom w:val="0"/>
          <w:divBdr>
            <w:top w:val="none" w:sz="0" w:space="0" w:color="auto"/>
            <w:left w:val="none" w:sz="0" w:space="0" w:color="auto"/>
            <w:bottom w:val="none" w:sz="0" w:space="0" w:color="auto"/>
            <w:right w:val="none" w:sz="0" w:space="0" w:color="auto"/>
          </w:divBdr>
        </w:div>
        <w:div w:id="1518930310">
          <w:marLeft w:val="0"/>
          <w:marRight w:val="0"/>
          <w:marTop w:val="0"/>
          <w:marBottom w:val="0"/>
          <w:divBdr>
            <w:top w:val="none" w:sz="0" w:space="0" w:color="auto"/>
            <w:left w:val="none" w:sz="0" w:space="0" w:color="auto"/>
            <w:bottom w:val="none" w:sz="0" w:space="0" w:color="auto"/>
            <w:right w:val="none" w:sz="0" w:space="0" w:color="auto"/>
          </w:divBdr>
        </w:div>
        <w:div w:id="1707369991">
          <w:marLeft w:val="0"/>
          <w:marRight w:val="0"/>
          <w:marTop w:val="0"/>
          <w:marBottom w:val="0"/>
          <w:divBdr>
            <w:top w:val="none" w:sz="0" w:space="0" w:color="auto"/>
            <w:left w:val="none" w:sz="0" w:space="0" w:color="auto"/>
            <w:bottom w:val="none" w:sz="0" w:space="0" w:color="auto"/>
            <w:right w:val="none" w:sz="0" w:space="0" w:color="auto"/>
          </w:divBdr>
        </w:div>
        <w:div w:id="1386026634">
          <w:marLeft w:val="0"/>
          <w:marRight w:val="0"/>
          <w:marTop w:val="0"/>
          <w:marBottom w:val="0"/>
          <w:divBdr>
            <w:top w:val="none" w:sz="0" w:space="0" w:color="auto"/>
            <w:left w:val="none" w:sz="0" w:space="0" w:color="auto"/>
            <w:bottom w:val="none" w:sz="0" w:space="0" w:color="auto"/>
            <w:right w:val="none" w:sz="0" w:space="0" w:color="auto"/>
          </w:divBdr>
        </w:div>
        <w:div w:id="988368385">
          <w:marLeft w:val="0"/>
          <w:marRight w:val="0"/>
          <w:marTop w:val="0"/>
          <w:marBottom w:val="0"/>
          <w:divBdr>
            <w:top w:val="none" w:sz="0" w:space="0" w:color="auto"/>
            <w:left w:val="none" w:sz="0" w:space="0" w:color="auto"/>
            <w:bottom w:val="none" w:sz="0" w:space="0" w:color="auto"/>
            <w:right w:val="none" w:sz="0" w:space="0" w:color="auto"/>
          </w:divBdr>
          <w:divsChild>
            <w:div w:id="1994874311">
              <w:marLeft w:val="-75"/>
              <w:marRight w:val="0"/>
              <w:marTop w:val="30"/>
              <w:marBottom w:val="30"/>
              <w:divBdr>
                <w:top w:val="none" w:sz="0" w:space="0" w:color="auto"/>
                <w:left w:val="none" w:sz="0" w:space="0" w:color="auto"/>
                <w:bottom w:val="none" w:sz="0" w:space="0" w:color="auto"/>
                <w:right w:val="none" w:sz="0" w:space="0" w:color="auto"/>
              </w:divBdr>
              <w:divsChild>
                <w:div w:id="503781059">
                  <w:marLeft w:val="0"/>
                  <w:marRight w:val="0"/>
                  <w:marTop w:val="0"/>
                  <w:marBottom w:val="0"/>
                  <w:divBdr>
                    <w:top w:val="none" w:sz="0" w:space="0" w:color="auto"/>
                    <w:left w:val="none" w:sz="0" w:space="0" w:color="auto"/>
                    <w:bottom w:val="none" w:sz="0" w:space="0" w:color="auto"/>
                    <w:right w:val="none" w:sz="0" w:space="0" w:color="auto"/>
                  </w:divBdr>
                  <w:divsChild>
                    <w:div w:id="894125669">
                      <w:marLeft w:val="0"/>
                      <w:marRight w:val="0"/>
                      <w:marTop w:val="0"/>
                      <w:marBottom w:val="0"/>
                      <w:divBdr>
                        <w:top w:val="none" w:sz="0" w:space="0" w:color="auto"/>
                        <w:left w:val="none" w:sz="0" w:space="0" w:color="auto"/>
                        <w:bottom w:val="none" w:sz="0" w:space="0" w:color="auto"/>
                        <w:right w:val="none" w:sz="0" w:space="0" w:color="auto"/>
                      </w:divBdr>
                    </w:div>
                  </w:divsChild>
                </w:div>
                <w:div w:id="820342793">
                  <w:marLeft w:val="0"/>
                  <w:marRight w:val="0"/>
                  <w:marTop w:val="0"/>
                  <w:marBottom w:val="0"/>
                  <w:divBdr>
                    <w:top w:val="none" w:sz="0" w:space="0" w:color="auto"/>
                    <w:left w:val="none" w:sz="0" w:space="0" w:color="auto"/>
                    <w:bottom w:val="none" w:sz="0" w:space="0" w:color="auto"/>
                    <w:right w:val="none" w:sz="0" w:space="0" w:color="auto"/>
                  </w:divBdr>
                  <w:divsChild>
                    <w:div w:id="1322348950">
                      <w:marLeft w:val="0"/>
                      <w:marRight w:val="0"/>
                      <w:marTop w:val="0"/>
                      <w:marBottom w:val="0"/>
                      <w:divBdr>
                        <w:top w:val="none" w:sz="0" w:space="0" w:color="auto"/>
                        <w:left w:val="none" w:sz="0" w:space="0" w:color="auto"/>
                        <w:bottom w:val="none" w:sz="0" w:space="0" w:color="auto"/>
                        <w:right w:val="none" w:sz="0" w:space="0" w:color="auto"/>
                      </w:divBdr>
                    </w:div>
                  </w:divsChild>
                </w:div>
                <w:div w:id="1181505247">
                  <w:marLeft w:val="0"/>
                  <w:marRight w:val="0"/>
                  <w:marTop w:val="0"/>
                  <w:marBottom w:val="0"/>
                  <w:divBdr>
                    <w:top w:val="none" w:sz="0" w:space="0" w:color="auto"/>
                    <w:left w:val="none" w:sz="0" w:space="0" w:color="auto"/>
                    <w:bottom w:val="none" w:sz="0" w:space="0" w:color="auto"/>
                    <w:right w:val="none" w:sz="0" w:space="0" w:color="auto"/>
                  </w:divBdr>
                  <w:divsChild>
                    <w:div w:id="1037849297">
                      <w:marLeft w:val="0"/>
                      <w:marRight w:val="0"/>
                      <w:marTop w:val="0"/>
                      <w:marBottom w:val="0"/>
                      <w:divBdr>
                        <w:top w:val="none" w:sz="0" w:space="0" w:color="auto"/>
                        <w:left w:val="none" w:sz="0" w:space="0" w:color="auto"/>
                        <w:bottom w:val="none" w:sz="0" w:space="0" w:color="auto"/>
                        <w:right w:val="none" w:sz="0" w:space="0" w:color="auto"/>
                      </w:divBdr>
                    </w:div>
                  </w:divsChild>
                </w:div>
                <w:div w:id="1163199482">
                  <w:marLeft w:val="0"/>
                  <w:marRight w:val="0"/>
                  <w:marTop w:val="0"/>
                  <w:marBottom w:val="0"/>
                  <w:divBdr>
                    <w:top w:val="none" w:sz="0" w:space="0" w:color="auto"/>
                    <w:left w:val="none" w:sz="0" w:space="0" w:color="auto"/>
                    <w:bottom w:val="none" w:sz="0" w:space="0" w:color="auto"/>
                    <w:right w:val="none" w:sz="0" w:space="0" w:color="auto"/>
                  </w:divBdr>
                  <w:divsChild>
                    <w:div w:id="997921742">
                      <w:marLeft w:val="0"/>
                      <w:marRight w:val="0"/>
                      <w:marTop w:val="0"/>
                      <w:marBottom w:val="0"/>
                      <w:divBdr>
                        <w:top w:val="none" w:sz="0" w:space="0" w:color="auto"/>
                        <w:left w:val="none" w:sz="0" w:space="0" w:color="auto"/>
                        <w:bottom w:val="none" w:sz="0" w:space="0" w:color="auto"/>
                        <w:right w:val="none" w:sz="0" w:space="0" w:color="auto"/>
                      </w:divBdr>
                    </w:div>
                  </w:divsChild>
                </w:div>
                <w:div w:id="1050417452">
                  <w:marLeft w:val="0"/>
                  <w:marRight w:val="0"/>
                  <w:marTop w:val="0"/>
                  <w:marBottom w:val="0"/>
                  <w:divBdr>
                    <w:top w:val="none" w:sz="0" w:space="0" w:color="auto"/>
                    <w:left w:val="none" w:sz="0" w:space="0" w:color="auto"/>
                    <w:bottom w:val="none" w:sz="0" w:space="0" w:color="auto"/>
                    <w:right w:val="none" w:sz="0" w:space="0" w:color="auto"/>
                  </w:divBdr>
                  <w:divsChild>
                    <w:div w:id="165680761">
                      <w:marLeft w:val="0"/>
                      <w:marRight w:val="0"/>
                      <w:marTop w:val="0"/>
                      <w:marBottom w:val="0"/>
                      <w:divBdr>
                        <w:top w:val="none" w:sz="0" w:space="0" w:color="auto"/>
                        <w:left w:val="none" w:sz="0" w:space="0" w:color="auto"/>
                        <w:bottom w:val="none" w:sz="0" w:space="0" w:color="auto"/>
                        <w:right w:val="none" w:sz="0" w:space="0" w:color="auto"/>
                      </w:divBdr>
                    </w:div>
                  </w:divsChild>
                </w:div>
                <w:div w:id="1407067882">
                  <w:marLeft w:val="0"/>
                  <w:marRight w:val="0"/>
                  <w:marTop w:val="0"/>
                  <w:marBottom w:val="0"/>
                  <w:divBdr>
                    <w:top w:val="none" w:sz="0" w:space="0" w:color="auto"/>
                    <w:left w:val="none" w:sz="0" w:space="0" w:color="auto"/>
                    <w:bottom w:val="none" w:sz="0" w:space="0" w:color="auto"/>
                    <w:right w:val="none" w:sz="0" w:space="0" w:color="auto"/>
                  </w:divBdr>
                  <w:divsChild>
                    <w:div w:id="767849876">
                      <w:marLeft w:val="0"/>
                      <w:marRight w:val="0"/>
                      <w:marTop w:val="0"/>
                      <w:marBottom w:val="0"/>
                      <w:divBdr>
                        <w:top w:val="none" w:sz="0" w:space="0" w:color="auto"/>
                        <w:left w:val="none" w:sz="0" w:space="0" w:color="auto"/>
                        <w:bottom w:val="none" w:sz="0" w:space="0" w:color="auto"/>
                        <w:right w:val="none" w:sz="0" w:space="0" w:color="auto"/>
                      </w:divBdr>
                    </w:div>
                  </w:divsChild>
                </w:div>
                <w:div w:id="1186863513">
                  <w:marLeft w:val="0"/>
                  <w:marRight w:val="0"/>
                  <w:marTop w:val="0"/>
                  <w:marBottom w:val="0"/>
                  <w:divBdr>
                    <w:top w:val="none" w:sz="0" w:space="0" w:color="auto"/>
                    <w:left w:val="none" w:sz="0" w:space="0" w:color="auto"/>
                    <w:bottom w:val="none" w:sz="0" w:space="0" w:color="auto"/>
                    <w:right w:val="none" w:sz="0" w:space="0" w:color="auto"/>
                  </w:divBdr>
                  <w:divsChild>
                    <w:div w:id="1921058501">
                      <w:marLeft w:val="0"/>
                      <w:marRight w:val="0"/>
                      <w:marTop w:val="0"/>
                      <w:marBottom w:val="0"/>
                      <w:divBdr>
                        <w:top w:val="none" w:sz="0" w:space="0" w:color="auto"/>
                        <w:left w:val="none" w:sz="0" w:space="0" w:color="auto"/>
                        <w:bottom w:val="none" w:sz="0" w:space="0" w:color="auto"/>
                        <w:right w:val="none" w:sz="0" w:space="0" w:color="auto"/>
                      </w:divBdr>
                    </w:div>
                  </w:divsChild>
                </w:div>
                <w:div w:id="815997129">
                  <w:marLeft w:val="0"/>
                  <w:marRight w:val="0"/>
                  <w:marTop w:val="0"/>
                  <w:marBottom w:val="0"/>
                  <w:divBdr>
                    <w:top w:val="none" w:sz="0" w:space="0" w:color="auto"/>
                    <w:left w:val="none" w:sz="0" w:space="0" w:color="auto"/>
                    <w:bottom w:val="none" w:sz="0" w:space="0" w:color="auto"/>
                    <w:right w:val="none" w:sz="0" w:space="0" w:color="auto"/>
                  </w:divBdr>
                  <w:divsChild>
                    <w:div w:id="439885654">
                      <w:marLeft w:val="0"/>
                      <w:marRight w:val="0"/>
                      <w:marTop w:val="0"/>
                      <w:marBottom w:val="0"/>
                      <w:divBdr>
                        <w:top w:val="none" w:sz="0" w:space="0" w:color="auto"/>
                        <w:left w:val="none" w:sz="0" w:space="0" w:color="auto"/>
                        <w:bottom w:val="none" w:sz="0" w:space="0" w:color="auto"/>
                        <w:right w:val="none" w:sz="0" w:space="0" w:color="auto"/>
                      </w:divBdr>
                    </w:div>
                  </w:divsChild>
                </w:div>
                <w:div w:id="504906805">
                  <w:marLeft w:val="0"/>
                  <w:marRight w:val="0"/>
                  <w:marTop w:val="0"/>
                  <w:marBottom w:val="0"/>
                  <w:divBdr>
                    <w:top w:val="none" w:sz="0" w:space="0" w:color="auto"/>
                    <w:left w:val="none" w:sz="0" w:space="0" w:color="auto"/>
                    <w:bottom w:val="none" w:sz="0" w:space="0" w:color="auto"/>
                    <w:right w:val="none" w:sz="0" w:space="0" w:color="auto"/>
                  </w:divBdr>
                  <w:divsChild>
                    <w:div w:id="1307665115">
                      <w:marLeft w:val="0"/>
                      <w:marRight w:val="0"/>
                      <w:marTop w:val="0"/>
                      <w:marBottom w:val="0"/>
                      <w:divBdr>
                        <w:top w:val="none" w:sz="0" w:space="0" w:color="auto"/>
                        <w:left w:val="none" w:sz="0" w:space="0" w:color="auto"/>
                        <w:bottom w:val="none" w:sz="0" w:space="0" w:color="auto"/>
                        <w:right w:val="none" w:sz="0" w:space="0" w:color="auto"/>
                      </w:divBdr>
                    </w:div>
                  </w:divsChild>
                </w:div>
                <w:div w:id="216355807">
                  <w:marLeft w:val="0"/>
                  <w:marRight w:val="0"/>
                  <w:marTop w:val="0"/>
                  <w:marBottom w:val="0"/>
                  <w:divBdr>
                    <w:top w:val="none" w:sz="0" w:space="0" w:color="auto"/>
                    <w:left w:val="none" w:sz="0" w:space="0" w:color="auto"/>
                    <w:bottom w:val="none" w:sz="0" w:space="0" w:color="auto"/>
                    <w:right w:val="none" w:sz="0" w:space="0" w:color="auto"/>
                  </w:divBdr>
                  <w:divsChild>
                    <w:div w:id="930627228">
                      <w:marLeft w:val="0"/>
                      <w:marRight w:val="0"/>
                      <w:marTop w:val="0"/>
                      <w:marBottom w:val="0"/>
                      <w:divBdr>
                        <w:top w:val="none" w:sz="0" w:space="0" w:color="auto"/>
                        <w:left w:val="none" w:sz="0" w:space="0" w:color="auto"/>
                        <w:bottom w:val="none" w:sz="0" w:space="0" w:color="auto"/>
                        <w:right w:val="none" w:sz="0" w:space="0" w:color="auto"/>
                      </w:divBdr>
                    </w:div>
                  </w:divsChild>
                </w:div>
                <w:div w:id="1238202480">
                  <w:marLeft w:val="0"/>
                  <w:marRight w:val="0"/>
                  <w:marTop w:val="0"/>
                  <w:marBottom w:val="0"/>
                  <w:divBdr>
                    <w:top w:val="none" w:sz="0" w:space="0" w:color="auto"/>
                    <w:left w:val="none" w:sz="0" w:space="0" w:color="auto"/>
                    <w:bottom w:val="none" w:sz="0" w:space="0" w:color="auto"/>
                    <w:right w:val="none" w:sz="0" w:space="0" w:color="auto"/>
                  </w:divBdr>
                  <w:divsChild>
                    <w:div w:id="751513929">
                      <w:marLeft w:val="0"/>
                      <w:marRight w:val="0"/>
                      <w:marTop w:val="0"/>
                      <w:marBottom w:val="0"/>
                      <w:divBdr>
                        <w:top w:val="none" w:sz="0" w:space="0" w:color="auto"/>
                        <w:left w:val="none" w:sz="0" w:space="0" w:color="auto"/>
                        <w:bottom w:val="none" w:sz="0" w:space="0" w:color="auto"/>
                        <w:right w:val="none" w:sz="0" w:space="0" w:color="auto"/>
                      </w:divBdr>
                    </w:div>
                  </w:divsChild>
                </w:div>
                <w:div w:id="1612516016">
                  <w:marLeft w:val="0"/>
                  <w:marRight w:val="0"/>
                  <w:marTop w:val="0"/>
                  <w:marBottom w:val="0"/>
                  <w:divBdr>
                    <w:top w:val="none" w:sz="0" w:space="0" w:color="auto"/>
                    <w:left w:val="none" w:sz="0" w:space="0" w:color="auto"/>
                    <w:bottom w:val="none" w:sz="0" w:space="0" w:color="auto"/>
                    <w:right w:val="none" w:sz="0" w:space="0" w:color="auto"/>
                  </w:divBdr>
                  <w:divsChild>
                    <w:div w:id="5174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90511">
          <w:marLeft w:val="0"/>
          <w:marRight w:val="0"/>
          <w:marTop w:val="0"/>
          <w:marBottom w:val="0"/>
          <w:divBdr>
            <w:top w:val="none" w:sz="0" w:space="0" w:color="auto"/>
            <w:left w:val="none" w:sz="0" w:space="0" w:color="auto"/>
            <w:bottom w:val="none" w:sz="0" w:space="0" w:color="auto"/>
            <w:right w:val="none" w:sz="0" w:space="0" w:color="auto"/>
          </w:divBdr>
        </w:div>
      </w:divsChild>
    </w:div>
    <w:div w:id="1472357662">
      <w:bodyDiv w:val="1"/>
      <w:marLeft w:val="0"/>
      <w:marRight w:val="0"/>
      <w:marTop w:val="0"/>
      <w:marBottom w:val="0"/>
      <w:divBdr>
        <w:top w:val="none" w:sz="0" w:space="0" w:color="auto"/>
        <w:left w:val="none" w:sz="0" w:space="0" w:color="auto"/>
        <w:bottom w:val="none" w:sz="0" w:space="0" w:color="auto"/>
        <w:right w:val="none" w:sz="0" w:space="0" w:color="auto"/>
      </w:divBdr>
    </w:div>
    <w:div w:id="1477454257">
      <w:bodyDiv w:val="1"/>
      <w:marLeft w:val="0"/>
      <w:marRight w:val="0"/>
      <w:marTop w:val="0"/>
      <w:marBottom w:val="0"/>
      <w:divBdr>
        <w:top w:val="none" w:sz="0" w:space="0" w:color="auto"/>
        <w:left w:val="none" w:sz="0" w:space="0" w:color="auto"/>
        <w:bottom w:val="none" w:sz="0" w:space="0" w:color="auto"/>
        <w:right w:val="none" w:sz="0" w:space="0" w:color="auto"/>
      </w:divBdr>
    </w:div>
    <w:div w:id="1488941757">
      <w:bodyDiv w:val="1"/>
      <w:marLeft w:val="0"/>
      <w:marRight w:val="0"/>
      <w:marTop w:val="0"/>
      <w:marBottom w:val="0"/>
      <w:divBdr>
        <w:top w:val="none" w:sz="0" w:space="0" w:color="auto"/>
        <w:left w:val="none" w:sz="0" w:space="0" w:color="auto"/>
        <w:bottom w:val="none" w:sz="0" w:space="0" w:color="auto"/>
        <w:right w:val="none" w:sz="0" w:space="0" w:color="auto"/>
      </w:divBdr>
    </w:div>
    <w:div w:id="1501313908">
      <w:bodyDiv w:val="1"/>
      <w:marLeft w:val="0"/>
      <w:marRight w:val="0"/>
      <w:marTop w:val="0"/>
      <w:marBottom w:val="0"/>
      <w:divBdr>
        <w:top w:val="none" w:sz="0" w:space="0" w:color="auto"/>
        <w:left w:val="none" w:sz="0" w:space="0" w:color="auto"/>
        <w:bottom w:val="none" w:sz="0" w:space="0" w:color="auto"/>
        <w:right w:val="none" w:sz="0" w:space="0" w:color="auto"/>
      </w:divBdr>
    </w:div>
    <w:div w:id="1502622224">
      <w:bodyDiv w:val="1"/>
      <w:marLeft w:val="0"/>
      <w:marRight w:val="0"/>
      <w:marTop w:val="0"/>
      <w:marBottom w:val="0"/>
      <w:divBdr>
        <w:top w:val="none" w:sz="0" w:space="0" w:color="auto"/>
        <w:left w:val="none" w:sz="0" w:space="0" w:color="auto"/>
        <w:bottom w:val="none" w:sz="0" w:space="0" w:color="auto"/>
        <w:right w:val="none" w:sz="0" w:space="0" w:color="auto"/>
      </w:divBdr>
    </w:div>
    <w:div w:id="1506742511">
      <w:bodyDiv w:val="1"/>
      <w:marLeft w:val="0"/>
      <w:marRight w:val="0"/>
      <w:marTop w:val="0"/>
      <w:marBottom w:val="0"/>
      <w:divBdr>
        <w:top w:val="none" w:sz="0" w:space="0" w:color="auto"/>
        <w:left w:val="none" w:sz="0" w:space="0" w:color="auto"/>
        <w:bottom w:val="none" w:sz="0" w:space="0" w:color="auto"/>
        <w:right w:val="none" w:sz="0" w:space="0" w:color="auto"/>
      </w:divBdr>
    </w:div>
    <w:div w:id="1522628188">
      <w:bodyDiv w:val="1"/>
      <w:marLeft w:val="0"/>
      <w:marRight w:val="0"/>
      <w:marTop w:val="0"/>
      <w:marBottom w:val="0"/>
      <w:divBdr>
        <w:top w:val="none" w:sz="0" w:space="0" w:color="auto"/>
        <w:left w:val="none" w:sz="0" w:space="0" w:color="auto"/>
        <w:bottom w:val="none" w:sz="0" w:space="0" w:color="auto"/>
        <w:right w:val="none" w:sz="0" w:space="0" w:color="auto"/>
      </w:divBdr>
      <w:divsChild>
        <w:div w:id="200480661">
          <w:marLeft w:val="0"/>
          <w:marRight w:val="0"/>
          <w:marTop w:val="0"/>
          <w:marBottom w:val="0"/>
          <w:divBdr>
            <w:top w:val="none" w:sz="0" w:space="0" w:color="auto"/>
            <w:left w:val="none" w:sz="0" w:space="0" w:color="auto"/>
            <w:bottom w:val="none" w:sz="0" w:space="0" w:color="auto"/>
            <w:right w:val="none" w:sz="0" w:space="0" w:color="auto"/>
          </w:divBdr>
        </w:div>
        <w:div w:id="1133250797">
          <w:marLeft w:val="0"/>
          <w:marRight w:val="0"/>
          <w:marTop w:val="0"/>
          <w:marBottom w:val="0"/>
          <w:divBdr>
            <w:top w:val="none" w:sz="0" w:space="0" w:color="auto"/>
            <w:left w:val="none" w:sz="0" w:space="0" w:color="auto"/>
            <w:bottom w:val="none" w:sz="0" w:space="0" w:color="auto"/>
            <w:right w:val="none" w:sz="0" w:space="0" w:color="auto"/>
          </w:divBdr>
        </w:div>
        <w:div w:id="98960249">
          <w:marLeft w:val="0"/>
          <w:marRight w:val="0"/>
          <w:marTop w:val="0"/>
          <w:marBottom w:val="0"/>
          <w:divBdr>
            <w:top w:val="none" w:sz="0" w:space="0" w:color="auto"/>
            <w:left w:val="none" w:sz="0" w:space="0" w:color="auto"/>
            <w:bottom w:val="none" w:sz="0" w:space="0" w:color="auto"/>
            <w:right w:val="none" w:sz="0" w:space="0" w:color="auto"/>
          </w:divBdr>
        </w:div>
        <w:div w:id="844787726">
          <w:marLeft w:val="0"/>
          <w:marRight w:val="0"/>
          <w:marTop w:val="0"/>
          <w:marBottom w:val="0"/>
          <w:divBdr>
            <w:top w:val="none" w:sz="0" w:space="0" w:color="auto"/>
            <w:left w:val="none" w:sz="0" w:space="0" w:color="auto"/>
            <w:bottom w:val="none" w:sz="0" w:space="0" w:color="auto"/>
            <w:right w:val="none" w:sz="0" w:space="0" w:color="auto"/>
          </w:divBdr>
        </w:div>
        <w:div w:id="1731461843">
          <w:marLeft w:val="0"/>
          <w:marRight w:val="0"/>
          <w:marTop w:val="0"/>
          <w:marBottom w:val="0"/>
          <w:divBdr>
            <w:top w:val="none" w:sz="0" w:space="0" w:color="auto"/>
            <w:left w:val="none" w:sz="0" w:space="0" w:color="auto"/>
            <w:bottom w:val="none" w:sz="0" w:space="0" w:color="auto"/>
            <w:right w:val="none" w:sz="0" w:space="0" w:color="auto"/>
          </w:divBdr>
        </w:div>
        <w:div w:id="1675915571">
          <w:marLeft w:val="0"/>
          <w:marRight w:val="0"/>
          <w:marTop w:val="0"/>
          <w:marBottom w:val="0"/>
          <w:divBdr>
            <w:top w:val="none" w:sz="0" w:space="0" w:color="auto"/>
            <w:left w:val="none" w:sz="0" w:space="0" w:color="auto"/>
            <w:bottom w:val="none" w:sz="0" w:space="0" w:color="auto"/>
            <w:right w:val="none" w:sz="0" w:space="0" w:color="auto"/>
          </w:divBdr>
        </w:div>
        <w:div w:id="1743524710">
          <w:marLeft w:val="0"/>
          <w:marRight w:val="0"/>
          <w:marTop w:val="0"/>
          <w:marBottom w:val="0"/>
          <w:divBdr>
            <w:top w:val="none" w:sz="0" w:space="0" w:color="auto"/>
            <w:left w:val="none" w:sz="0" w:space="0" w:color="auto"/>
            <w:bottom w:val="none" w:sz="0" w:space="0" w:color="auto"/>
            <w:right w:val="none" w:sz="0" w:space="0" w:color="auto"/>
          </w:divBdr>
        </w:div>
        <w:div w:id="940721344">
          <w:marLeft w:val="0"/>
          <w:marRight w:val="0"/>
          <w:marTop w:val="0"/>
          <w:marBottom w:val="0"/>
          <w:divBdr>
            <w:top w:val="none" w:sz="0" w:space="0" w:color="auto"/>
            <w:left w:val="none" w:sz="0" w:space="0" w:color="auto"/>
            <w:bottom w:val="none" w:sz="0" w:space="0" w:color="auto"/>
            <w:right w:val="none" w:sz="0" w:space="0" w:color="auto"/>
          </w:divBdr>
        </w:div>
        <w:div w:id="420488565">
          <w:marLeft w:val="0"/>
          <w:marRight w:val="0"/>
          <w:marTop w:val="0"/>
          <w:marBottom w:val="0"/>
          <w:divBdr>
            <w:top w:val="none" w:sz="0" w:space="0" w:color="auto"/>
            <w:left w:val="none" w:sz="0" w:space="0" w:color="auto"/>
            <w:bottom w:val="none" w:sz="0" w:space="0" w:color="auto"/>
            <w:right w:val="none" w:sz="0" w:space="0" w:color="auto"/>
          </w:divBdr>
        </w:div>
        <w:div w:id="168108009">
          <w:marLeft w:val="0"/>
          <w:marRight w:val="0"/>
          <w:marTop w:val="0"/>
          <w:marBottom w:val="0"/>
          <w:divBdr>
            <w:top w:val="none" w:sz="0" w:space="0" w:color="auto"/>
            <w:left w:val="none" w:sz="0" w:space="0" w:color="auto"/>
            <w:bottom w:val="none" w:sz="0" w:space="0" w:color="auto"/>
            <w:right w:val="none" w:sz="0" w:space="0" w:color="auto"/>
          </w:divBdr>
        </w:div>
        <w:div w:id="1007635945">
          <w:marLeft w:val="0"/>
          <w:marRight w:val="0"/>
          <w:marTop w:val="0"/>
          <w:marBottom w:val="0"/>
          <w:divBdr>
            <w:top w:val="none" w:sz="0" w:space="0" w:color="auto"/>
            <w:left w:val="none" w:sz="0" w:space="0" w:color="auto"/>
            <w:bottom w:val="none" w:sz="0" w:space="0" w:color="auto"/>
            <w:right w:val="none" w:sz="0" w:space="0" w:color="auto"/>
          </w:divBdr>
        </w:div>
        <w:div w:id="2003006446">
          <w:marLeft w:val="0"/>
          <w:marRight w:val="0"/>
          <w:marTop w:val="0"/>
          <w:marBottom w:val="0"/>
          <w:divBdr>
            <w:top w:val="none" w:sz="0" w:space="0" w:color="auto"/>
            <w:left w:val="none" w:sz="0" w:space="0" w:color="auto"/>
            <w:bottom w:val="none" w:sz="0" w:space="0" w:color="auto"/>
            <w:right w:val="none" w:sz="0" w:space="0" w:color="auto"/>
          </w:divBdr>
        </w:div>
        <w:div w:id="750199750">
          <w:marLeft w:val="0"/>
          <w:marRight w:val="0"/>
          <w:marTop w:val="0"/>
          <w:marBottom w:val="0"/>
          <w:divBdr>
            <w:top w:val="none" w:sz="0" w:space="0" w:color="auto"/>
            <w:left w:val="none" w:sz="0" w:space="0" w:color="auto"/>
            <w:bottom w:val="none" w:sz="0" w:space="0" w:color="auto"/>
            <w:right w:val="none" w:sz="0" w:space="0" w:color="auto"/>
          </w:divBdr>
        </w:div>
        <w:div w:id="1989438728">
          <w:marLeft w:val="0"/>
          <w:marRight w:val="0"/>
          <w:marTop w:val="0"/>
          <w:marBottom w:val="0"/>
          <w:divBdr>
            <w:top w:val="none" w:sz="0" w:space="0" w:color="auto"/>
            <w:left w:val="none" w:sz="0" w:space="0" w:color="auto"/>
            <w:bottom w:val="none" w:sz="0" w:space="0" w:color="auto"/>
            <w:right w:val="none" w:sz="0" w:space="0" w:color="auto"/>
          </w:divBdr>
        </w:div>
        <w:div w:id="1785154914">
          <w:marLeft w:val="0"/>
          <w:marRight w:val="0"/>
          <w:marTop w:val="0"/>
          <w:marBottom w:val="0"/>
          <w:divBdr>
            <w:top w:val="none" w:sz="0" w:space="0" w:color="auto"/>
            <w:left w:val="none" w:sz="0" w:space="0" w:color="auto"/>
            <w:bottom w:val="none" w:sz="0" w:space="0" w:color="auto"/>
            <w:right w:val="none" w:sz="0" w:space="0" w:color="auto"/>
          </w:divBdr>
        </w:div>
        <w:div w:id="1047920667">
          <w:marLeft w:val="0"/>
          <w:marRight w:val="0"/>
          <w:marTop w:val="0"/>
          <w:marBottom w:val="0"/>
          <w:divBdr>
            <w:top w:val="none" w:sz="0" w:space="0" w:color="auto"/>
            <w:left w:val="none" w:sz="0" w:space="0" w:color="auto"/>
            <w:bottom w:val="none" w:sz="0" w:space="0" w:color="auto"/>
            <w:right w:val="none" w:sz="0" w:space="0" w:color="auto"/>
          </w:divBdr>
        </w:div>
        <w:div w:id="598949151">
          <w:marLeft w:val="0"/>
          <w:marRight w:val="0"/>
          <w:marTop w:val="0"/>
          <w:marBottom w:val="0"/>
          <w:divBdr>
            <w:top w:val="none" w:sz="0" w:space="0" w:color="auto"/>
            <w:left w:val="none" w:sz="0" w:space="0" w:color="auto"/>
            <w:bottom w:val="none" w:sz="0" w:space="0" w:color="auto"/>
            <w:right w:val="none" w:sz="0" w:space="0" w:color="auto"/>
          </w:divBdr>
        </w:div>
        <w:div w:id="1918900292">
          <w:marLeft w:val="0"/>
          <w:marRight w:val="0"/>
          <w:marTop w:val="0"/>
          <w:marBottom w:val="0"/>
          <w:divBdr>
            <w:top w:val="none" w:sz="0" w:space="0" w:color="auto"/>
            <w:left w:val="none" w:sz="0" w:space="0" w:color="auto"/>
            <w:bottom w:val="none" w:sz="0" w:space="0" w:color="auto"/>
            <w:right w:val="none" w:sz="0" w:space="0" w:color="auto"/>
          </w:divBdr>
        </w:div>
        <w:div w:id="1730298670">
          <w:marLeft w:val="0"/>
          <w:marRight w:val="0"/>
          <w:marTop w:val="0"/>
          <w:marBottom w:val="0"/>
          <w:divBdr>
            <w:top w:val="none" w:sz="0" w:space="0" w:color="auto"/>
            <w:left w:val="none" w:sz="0" w:space="0" w:color="auto"/>
            <w:bottom w:val="none" w:sz="0" w:space="0" w:color="auto"/>
            <w:right w:val="none" w:sz="0" w:space="0" w:color="auto"/>
          </w:divBdr>
        </w:div>
        <w:div w:id="1504398841">
          <w:marLeft w:val="0"/>
          <w:marRight w:val="0"/>
          <w:marTop w:val="0"/>
          <w:marBottom w:val="0"/>
          <w:divBdr>
            <w:top w:val="none" w:sz="0" w:space="0" w:color="auto"/>
            <w:left w:val="none" w:sz="0" w:space="0" w:color="auto"/>
            <w:bottom w:val="none" w:sz="0" w:space="0" w:color="auto"/>
            <w:right w:val="none" w:sz="0" w:space="0" w:color="auto"/>
          </w:divBdr>
        </w:div>
        <w:div w:id="1809665889">
          <w:marLeft w:val="0"/>
          <w:marRight w:val="0"/>
          <w:marTop w:val="0"/>
          <w:marBottom w:val="0"/>
          <w:divBdr>
            <w:top w:val="none" w:sz="0" w:space="0" w:color="auto"/>
            <w:left w:val="none" w:sz="0" w:space="0" w:color="auto"/>
            <w:bottom w:val="none" w:sz="0" w:space="0" w:color="auto"/>
            <w:right w:val="none" w:sz="0" w:space="0" w:color="auto"/>
          </w:divBdr>
        </w:div>
        <w:div w:id="1681464451">
          <w:marLeft w:val="0"/>
          <w:marRight w:val="0"/>
          <w:marTop w:val="0"/>
          <w:marBottom w:val="0"/>
          <w:divBdr>
            <w:top w:val="none" w:sz="0" w:space="0" w:color="auto"/>
            <w:left w:val="none" w:sz="0" w:space="0" w:color="auto"/>
            <w:bottom w:val="none" w:sz="0" w:space="0" w:color="auto"/>
            <w:right w:val="none" w:sz="0" w:space="0" w:color="auto"/>
          </w:divBdr>
        </w:div>
        <w:div w:id="1291401590">
          <w:marLeft w:val="0"/>
          <w:marRight w:val="0"/>
          <w:marTop w:val="0"/>
          <w:marBottom w:val="0"/>
          <w:divBdr>
            <w:top w:val="none" w:sz="0" w:space="0" w:color="auto"/>
            <w:left w:val="none" w:sz="0" w:space="0" w:color="auto"/>
            <w:bottom w:val="none" w:sz="0" w:space="0" w:color="auto"/>
            <w:right w:val="none" w:sz="0" w:space="0" w:color="auto"/>
          </w:divBdr>
        </w:div>
        <w:div w:id="200823408">
          <w:marLeft w:val="0"/>
          <w:marRight w:val="0"/>
          <w:marTop w:val="0"/>
          <w:marBottom w:val="0"/>
          <w:divBdr>
            <w:top w:val="none" w:sz="0" w:space="0" w:color="auto"/>
            <w:left w:val="none" w:sz="0" w:space="0" w:color="auto"/>
            <w:bottom w:val="none" w:sz="0" w:space="0" w:color="auto"/>
            <w:right w:val="none" w:sz="0" w:space="0" w:color="auto"/>
          </w:divBdr>
        </w:div>
        <w:div w:id="715542272">
          <w:marLeft w:val="0"/>
          <w:marRight w:val="0"/>
          <w:marTop w:val="0"/>
          <w:marBottom w:val="0"/>
          <w:divBdr>
            <w:top w:val="none" w:sz="0" w:space="0" w:color="auto"/>
            <w:left w:val="none" w:sz="0" w:space="0" w:color="auto"/>
            <w:bottom w:val="none" w:sz="0" w:space="0" w:color="auto"/>
            <w:right w:val="none" w:sz="0" w:space="0" w:color="auto"/>
          </w:divBdr>
        </w:div>
      </w:divsChild>
    </w:div>
    <w:div w:id="1541433014">
      <w:bodyDiv w:val="1"/>
      <w:marLeft w:val="0"/>
      <w:marRight w:val="0"/>
      <w:marTop w:val="0"/>
      <w:marBottom w:val="0"/>
      <w:divBdr>
        <w:top w:val="none" w:sz="0" w:space="0" w:color="auto"/>
        <w:left w:val="none" w:sz="0" w:space="0" w:color="auto"/>
        <w:bottom w:val="none" w:sz="0" w:space="0" w:color="auto"/>
        <w:right w:val="none" w:sz="0" w:space="0" w:color="auto"/>
      </w:divBdr>
    </w:div>
    <w:div w:id="1547568831">
      <w:bodyDiv w:val="1"/>
      <w:marLeft w:val="0"/>
      <w:marRight w:val="0"/>
      <w:marTop w:val="0"/>
      <w:marBottom w:val="0"/>
      <w:divBdr>
        <w:top w:val="none" w:sz="0" w:space="0" w:color="auto"/>
        <w:left w:val="none" w:sz="0" w:space="0" w:color="auto"/>
        <w:bottom w:val="none" w:sz="0" w:space="0" w:color="auto"/>
        <w:right w:val="none" w:sz="0" w:space="0" w:color="auto"/>
      </w:divBdr>
      <w:divsChild>
        <w:div w:id="1148934369">
          <w:marLeft w:val="0"/>
          <w:marRight w:val="0"/>
          <w:marTop w:val="0"/>
          <w:marBottom w:val="0"/>
          <w:divBdr>
            <w:top w:val="none" w:sz="0" w:space="0" w:color="auto"/>
            <w:left w:val="none" w:sz="0" w:space="0" w:color="auto"/>
            <w:bottom w:val="none" w:sz="0" w:space="0" w:color="auto"/>
            <w:right w:val="none" w:sz="0" w:space="0" w:color="auto"/>
          </w:divBdr>
          <w:divsChild>
            <w:div w:id="44070248">
              <w:marLeft w:val="0"/>
              <w:marRight w:val="0"/>
              <w:marTop w:val="0"/>
              <w:marBottom w:val="0"/>
              <w:divBdr>
                <w:top w:val="none" w:sz="0" w:space="0" w:color="auto"/>
                <w:left w:val="none" w:sz="0" w:space="0" w:color="auto"/>
                <w:bottom w:val="none" w:sz="0" w:space="0" w:color="auto"/>
                <w:right w:val="none" w:sz="0" w:space="0" w:color="auto"/>
              </w:divBdr>
            </w:div>
            <w:div w:id="2054846216">
              <w:marLeft w:val="0"/>
              <w:marRight w:val="0"/>
              <w:marTop w:val="0"/>
              <w:marBottom w:val="0"/>
              <w:divBdr>
                <w:top w:val="none" w:sz="0" w:space="0" w:color="auto"/>
                <w:left w:val="none" w:sz="0" w:space="0" w:color="auto"/>
                <w:bottom w:val="none" w:sz="0" w:space="0" w:color="auto"/>
                <w:right w:val="none" w:sz="0" w:space="0" w:color="auto"/>
              </w:divBdr>
            </w:div>
          </w:divsChild>
        </w:div>
        <w:div w:id="1865945524">
          <w:marLeft w:val="0"/>
          <w:marRight w:val="0"/>
          <w:marTop w:val="0"/>
          <w:marBottom w:val="0"/>
          <w:divBdr>
            <w:top w:val="none" w:sz="0" w:space="0" w:color="auto"/>
            <w:left w:val="none" w:sz="0" w:space="0" w:color="auto"/>
            <w:bottom w:val="none" w:sz="0" w:space="0" w:color="auto"/>
            <w:right w:val="none" w:sz="0" w:space="0" w:color="auto"/>
          </w:divBdr>
          <w:divsChild>
            <w:div w:id="141121621">
              <w:marLeft w:val="0"/>
              <w:marRight w:val="0"/>
              <w:marTop w:val="0"/>
              <w:marBottom w:val="0"/>
              <w:divBdr>
                <w:top w:val="none" w:sz="0" w:space="0" w:color="auto"/>
                <w:left w:val="none" w:sz="0" w:space="0" w:color="auto"/>
                <w:bottom w:val="none" w:sz="0" w:space="0" w:color="auto"/>
                <w:right w:val="none" w:sz="0" w:space="0" w:color="auto"/>
              </w:divBdr>
            </w:div>
            <w:div w:id="464084073">
              <w:marLeft w:val="0"/>
              <w:marRight w:val="0"/>
              <w:marTop w:val="0"/>
              <w:marBottom w:val="0"/>
              <w:divBdr>
                <w:top w:val="none" w:sz="0" w:space="0" w:color="auto"/>
                <w:left w:val="none" w:sz="0" w:space="0" w:color="auto"/>
                <w:bottom w:val="none" w:sz="0" w:space="0" w:color="auto"/>
                <w:right w:val="none" w:sz="0" w:space="0" w:color="auto"/>
              </w:divBdr>
            </w:div>
            <w:div w:id="561990013">
              <w:marLeft w:val="0"/>
              <w:marRight w:val="0"/>
              <w:marTop w:val="0"/>
              <w:marBottom w:val="0"/>
              <w:divBdr>
                <w:top w:val="none" w:sz="0" w:space="0" w:color="auto"/>
                <w:left w:val="none" w:sz="0" w:space="0" w:color="auto"/>
                <w:bottom w:val="none" w:sz="0" w:space="0" w:color="auto"/>
                <w:right w:val="none" w:sz="0" w:space="0" w:color="auto"/>
              </w:divBdr>
            </w:div>
            <w:div w:id="1471940611">
              <w:marLeft w:val="0"/>
              <w:marRight w:val="0"/>
              <w:marTop w:val="0"/>
              <w:marBottom w:val="0"/>
              <w:divBdr>
                <w:top w:val="none" w:sz="0" w:space="0" w:color="auto"/>
                <w:left w:val="none" w:sz="0" w:space="0" w:color="auto"/>
                <w:bottom w:val="none" w:sz="0" w:space="0" w:color="auto"/>
                <w:right w:val="none" w:sz="0" w:space="0" w:color="auto"/>
              </w:divBdr>
            </w:div>
            <w:div w:id="16035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1886">
      <w:bodyDiv w:val="1"/>
      <w:marLeft w:val="0"/>
      <w:marRight w:val="0"/>
      <w:marTop w:val="0"/>
      <w:marBottom w:val="0"/>
      <w:divBdr>
        <w:top w:val="none" w:sz="0" w:space="0" w:color="auto"/>
        <w:left w:val="none" w:sz="0" w:space="0" w:color="auto"/>
        <w:bottom w:val="none" w:sz="0" w:space="0" w:color="auto"/>
        <w:right w:val="none" w:sz="0" w:space="0" w:color="auto"/>
      </w:divBdr>
      <w:divsChild>
        <w:div w:id="1244410725">
          <w:marLeft w:val="0"/>
          <w:marRight w:val="0"/>
          <w:marTop w:val="0"/>
          <w:marBottom w:val="0"/>
          <w:divBdr>
            <w:top w:val="none" w:sz="0" w:space="0" w:color="auto"/>
            <w:left w:val="none" w:sz="0" w:space="0" w:color="auto"/>
            <w:bottom w:val="none" w:sz="0" w:space="0" w:color="auto"/>
            <w:right w:val="none" w:sz="0" w:space="0" w:color="auto"/>
          </w:divBdr>
        </w:div>
        <w:div w:id="1124226804">
          <w:marLeft w:val="0"/>
          <w:marRight w:val="0"/>
          <w:marTop w:val="0"/>
          <w:marBottom w:val="0"/>
          <w:divBdr>
            <w:top w:val="none" w:sz="0" w:space="0" w:color="auto"/>
            <w:left w:val="none" w:sz="0" w:space="0" w:color="auto"/>
            <w:bottom w:val="none" w:sz="0" w:space="0" w:color="auto"/>
            <w:right w:val="none" w:sz="0" w:space="0" w:color="auto"/>
          </w:divBdr>
        </w:div>
        <w:div w:id="2009366242">
          <w:marLeft w:val="0"/>
          <w:marRight w:val="0"/>
          <w:marTop w:val="0"/>
          <w:marBottom w:val="0"/>
          <w:divBdr>
            <w:top w:val="none" w:sz="0" w:space="0" w:color="auto"/>
            <w:left w:val="none" w:sz="0" w:space="0" w:color="auto"/>
            <w:bottom w:val="none" w:sz="0" w:space="0" w:color="auto"/>
            <w:right w:val="none" w:sz="0" w:space="0" w:color="auto"/>
          </w:divBdr>
        </w:div>
        <w:div w:id="1567296810">
          <w:marLeft w:val="0"/>
          <w:marRight w:val="0"/>
          <w:marTop w:val="0"/>
          <w:marBottom w:val="0"/>
          <w:divBdr>
            <w:top w:val="none" w:sz="0" w:space="0" w:color="auto"/>
            <w:left w:val="none" w:sz="0" w:space="0" w:color="auto"/>
            <w:bottom w:val="none" w:sz="0" w:space="0" w:color="auto"/>
            <w:right w:val="none" w:sz="0" w:space="0" w:color="auto"/>
          </w:divBdr>
        </w:div>
        <w:div w:id="2126265313">
          <w:marLeft w:val="0"/>
          <w:marRight w:val="0"/>
          <w:marTop w:val="0"/>
          <w:marBottom w:val="0"/>
          <w:divBdr>
            <w:top w:val="none" w:sz="0" w:space="0" w:color="auto"/>
            <w:left w:val="none" w:sz="0" w:space="0" w:color="auto"/>
            <w:bottom w:val="none" w:sz="0" w:space="0" w:color="auto"/>
            <w:right w:val="none" w:sz="0" w:space="0" w:color="auto"/>
          </w:divBdr>
        </w:div>
        <w:div w:id="923076456">
          <w:marLeft w:val="0"/>
          <w:marRight w:val="0"/>
          <w:marTop w:val="0"/>
          <w:marBottom w:val="0"/>
          <w:divBdr>
            <w:top w:val="none" w:sz="0" w:space="0" w:color="auto"/>
            <w:left w:val="none" w:sz="0" w:space="0" w:color="auto"/>
            <w:bottom w:val="none" w:sz="0" w:space="0" w:color="auto"/>
            <w:right w:val="none" w:sz="0" w:space="0" w:color="auto"/>
          </w:divBdr>
        </w:div>
        <w:div w:id="812789982">
          <w:marLeft w:val="0"/>
          <w:marRight w:val="0"/>
          <w:marTop w:val="0"/>
          <w:marBottom w:val="0"/>
          <w:divBdr>
            <w:top w:val="none" w:sz="0" w:space="0" w:color="auto"/>
            <w:left w:val="none" w:sz="0" w:space="0" w:color="auto"/>
            <w:bottom w:val="none" w:sz="0" w:space="0" w:color="auto"/>
            <w:right w:val="none" w:sz="0" w:space="0" w:color="auto"/>
          </w:divBdr>
        </w:div>
        <w:div w:id="1861384141">
          <w:marLeft w:val="0"/>
          <w:marRight w:val="0"/>
          <w:marTop w:val="0"/>
          <w:marBottom w:val="0"/>
          <w:divBdr>
            <w:top w:val="none" w:sz="0" w:space="0" w:color="auto"/>
            <w:left w:val="none" w:sz="0" w:space="0" w:color="auto"/>
            <w:bottom w:val="none" w:sz="0" w:space="0" w:color="auto"/>
            <w:right w:val="none" w:sz="0" w:space="0" w:color="auto"/>
          </w:divBdr>
        </w:div>
        <w:div w:id="1515655635">
          <w:marLeft w:val="0"/>
          <w:marRight w:val="0"/>
          <w:marTop w:val="0"/>
          <w:marBottom w:val="0"/>
          <w:divBdr>
            <w:top w:val="none" w:sz="0" w:space="0" w:color="auto"/>
            <w:left w:val="none" w:sz="0" w:space="0" w:color="auto"/>
            <w:bottom w:val="none" w:sz="0" w:space="0" w:color="auto"/>
            <w:right w:val="none" w:sz="0" w:space="0" w:color="auto"/>
          </w:divBdr>
        </w:div>
      </w:divsChild>
    </w:div>
    <w:div w:id="1553926395">
      <w:bodyDiv w:val="1"/>
      <w:marLeft w:val="0"/>
      <w:marRight w:val="0"/>
      <w:marTop w:val="0"/>
      <w:marBottom w:val="0"/>
      <w:divBdr>
        <w:top w:val="none" w:sz="0" w:space="0" w:color="auto"/>
        <w:left w:val="none" w:sz="0" w:space="0" w:color="auto"/>
        <w:bottom w:val="none" w:sz="0" w:space="0" w:color="auto"/>
        <w:right w:val="none" w:sz="0" w:space="0" w:color="auto"/>
      </w:divBdr>
    </w:div>
    <w:div w:id="1559971174">
      <w:bodyDiv w:val="1"/>
      <w:marLeft w:val="0"/>
      <w:marRight w:val="0"/>
      <w:marTop w:val="0"/>
      <w:marBottom w:val="0"/>
      <w:divBdr>
        <w:top w:val="none" w:sz="0" w:space="0" w:color="auto"/>
        <w:left w:val="none" w:sz="0" w:space="0" w:color="auto"/>
        <w:bottom w:val="none" w:sz="0" w:space="0" w:color="auto"/>
        <w:right w:val="none" w:sz="0" w:space="0" w:color="auto"/>
      </w:divBdr>
    </w:div>
    <w:div w:id="1597518178">
      <w:bodyDiv w:val="1"/>
      <w:marLeft w:val="0"/>
      <w:marRight w:val="0"/>
      <w:marTop w:val="0"/>
      <w:marBottom w:val="0"/>
      <w:divBdr>
        <w:top w:val="none" w:sz="0" w:space="0" w:color="auto"/>
        <w:left w:val="none" w:sz="0" w:space="0" w:color="auto"/>
        <w:bottom w:val="none" w:sz="0" w:space="0" w:color="auto"/>
        <w:right w:val="none" w:sz="0" w:space="0" w:color="auto"/>
      </w:divBdr>
    </w:div>
    <w:div w:id="1610695170">
      <w:bodyDiv w:val="1"/>
      <w:marLeft w:val="0"/>
      <w:marRight w:val="0"/>
      <w:marTop w:val="0"/>
      <w:marBottom w:val="0"/>
      <w:divBdr>
        <w:top w:val="none" w:sz="0" w:space="0" w:color="auto"/>
        <w:left w:val="none" w:sz="0" w:space="0" w:color="auto"/>
        <w:bottom w:val="none" w:sz="0" w:space="0" w:color="auto"/>
        <w:right w:val="none" w:sz="0" w:space="0" w:color="auto"/>
      </w:divBdr>
    </w:div>
    <w:div w:id="1613659708">
      <w:bodyDiv w:val="1"/>
      <w:marLeft w:val="0"/>
      <w:marRight w:val="0"/>
      <w:marTop w:val="0"/>
      <w:marBottom w:val="0"/>
      <w:divBdr>
        <w:top w:val="none" w:sz="0" w:space="0" w:color="auto"/>
        <w:left w:val="none" w:sz="0" w:space="0" w:color="auto"/>
        <w:bottom w:val="none" w:sz="0" w:space="0" w:color="auto"/>
        <w:right w:val="none" w:sz="0" w:space="0" w:color="auto"/>
      </w:divBdr>
    </w:div>
    <w:div w:id="1615288453">
      <w:bodyDiv w:val="1"/>
      <w:marLeft w:val="0"/>
      <w:marRight w:val="0"/>
      <w:marTop w:val="0"/>
      <w:marBottom w:val="0"/>
      <w:divBdr>
        <w:top w:val="none" w:sz="0" w:space="0" w:color="auto"/>
        <w:left w:val="none" w:sz="0" w:space="0" w:color="auto"/>
        <w:bottom w:val="none" w:sz="0" w:space="0" w:color="auto"/>
        <w:right w:val="none" w:sz="0" w:space="0" w:color="auto"/>
      </w:divBdr>
    </w:div>
    <w:div w:id="1624844768">
      <w:bodyDiv w:val="1"/>
      <w:marLeft w:val="0"/>
      <w:marRight w:val="0"/>
      <w:marTop w:val="0"/>
      <w:marBottom w:val="0"/>
      <w:divBdr>
        <w:top w:val="none" w:sz="0" w:space="0" w:color="auto"/>
        <w:left w:val="none" w:sz="0" w:space="0" w:color="auto"/>
        <w:bottom w:val="none" w:sz="0" w:space="0" w:color="auto"/>
        <w:right w:val="none" w:sz="0" w:space="0" w:color="auto"/>
      </w:divBdr>
    </w:div>
    <w:div w:id="1625771368">
      <w:bodyDiv w:val="1"/>
      <w:marLeft w:val="0"/>
      <w:marRight w:val="0"/>
      <w:marTop w:val="0"/>
      <w:marBottom w:val="0"/>
      <w:divBdr>
        <w:top w:val="none" w:sz="0" w:space="0" w:color="auto"/>
        <w:left w:val="none" w:sz="0" w:space="0" w:color="auto"/>
        <w:bottom w:val="none" w:sz="0" w:space="0" w:color="auto"/>
        <w:right w:val="none" w:sz="0" w:space="0" w:color="auto"/>
      </w:divBdr>
    </w:div>
    <w:div w:id="1633710291">
      <w:bodyDiv w:val="1"/>
      <w:marLeft w:val="0"/>
      <w:marRight w:val="0"/>
      <w:marTop w:val="0"/>
      <w:marBottom w:val="0"/>
      <w:divBdr>
        <w:top w:val="none" w:sz="0" w:space="0" w:color="auto"/>
        <w:left w:val="none" w:sz="0" w:space="0" w:color="auto"/>
        <w:bottom w:val="none" w:sz="0" w:space="0" w:color="auto"/>
        <w:right w:val="none" w:sz="0" w:space="0" w:color="auto"/>
      </w:divBdr>
    </w:div>
    <w:div w:id="1636911273">
      <w:bodyDiv w:val="1"/>
      <w:marLeft w:val="0"/>
      <w:marRight w:val="0"/>
      <w:marTop w:val="0"/>
      <w:marBottom w:val="0"/>
      <w:divBdr>
        <w:top w:val="none" w:sz="0" w:space="0" w:color="auto"/>
        <w:left w:val="none" w:sz="0" w:space="0" w:color="auto"/>
        <w:bottom w:val="none" w:sz="0" w:space="0" w:color="auto"/>
        <w:right w:val="none" w:sz="0" w:space="0" w:color="auto"/>
      </w:divBdr>
    </w:div>
    <w:div w:id="1644890150">
      <w:bodyDiv w:val="1"/>
      <w:marLeft w:val="0"/>
      <w:marRight w:val="0"/>
      <w:marTop w:val="0"/>
      <w:marBottom w:val="0"/>
      <w:divBdr>
        <w:top w:val="none" w:sz="0" w:space="0" w:color="auto"/>
        <w:left w:val="none" w:sz="0" w:space="0" w:color="auto"/>
        <w:bottom w:val="none" w:sz="0" w:space="0" w:color="auto"/>
        <w:right w:val="none" w:sz="0" w:space="0" w:color="auto"/>
      </w:divBdr>
    </w:div>
    <w:div w:id="1645619901">
      <w:bodyDiv w:val="1"/>
      <w:marLeft w:val="0"/>
      <w:marRight w:val="0"/>
      <w:marTop w:val="0"/>
      <w:marBottom w:val="0"/>
      <w:divBdr>
        <w:top w:val="none" w:sz="0" w:space="0" w:color="auto"/>
        <w:left w:val="none" w:sz="0" w:space="0" w:color="auto"/>
        <w:bottom w:val="none" w:sz="0" w:space="0" w:color="auto"/>
        <w:right w:val="none" w:sz="0" w:space="0" w:color="auto"/>
      </w:divBdr>
    </w:div>
    <w:div w:id="1665477124">
      <w:bodyDiv w:val="1"/>
      <w:marLeft w:val="0"/>
      <w:marRight w:val="0"/>
      <w:marTop w:val="0"/>
      <w:marBottom w:val="0"/>
      <w:divBdr>
        <w:top w:val="none" w:sz="0" w:space="0" w:color="auto"/>
        <w:left w:val="none" w:sz="0" w:space="0" w:color="auto"/>
        <w:bottom w:val="none" w:sz="0" w:space="0" w:color="auto"/>
        <w:right w:val="none" w:sz="0" w:space="0" w:color="auto"/>
      </w:divBdr>
      <w:divsChild>
        <w:div w:id="1237135073">
          <w:marLeft w:val="0"/>
          <w:marRight w:val="0"/>
          <w:marTop w:val="0"/>
          <w:marBottom w:val="0"/>
          <w:divBdr>
            <w:top w:val="none" w:sz="0" w:space="0" w:color="auto"/>
            <w:left w:val="none" w:sz="0" w:space="0" w:color="auto"/>
            <w:bottom w:val="none" w:sz="0" w:space="0" w:color="auto"/>
            <w:right w:val="none" w:sz="0" w:space="0" w:color="auto"/>
          </w:divBdr>
          <w:divsChild>
            <w:div w:id="506866569">
              <w:marLeft w:val="0"/>
              <w:marRight w:val="0"/>
              <w:marTop w:val="0"/>
              <w:marBottom w:val="0"/>
              <w:divBdr>
                <w:top w:val="none" w:sz="0" w:space="0" w:color="auto"/>
                <w:left w:val="none" w:sz="0" w:space="0" w:color="auto"/>
                <w:bottom w:val="none" w:sz="0" w:space="0" w:color="auto"/>
                <w:right w:val="none" w:sz="0" w:space="0" w:color="auto"/>
              </w:divBdr>
            </w:div>
            <w:div w:id="1189873503">
              <w:marLeft w:val="0"/>
              <w:marRight w:val="0"/>
              <w:marTop w:val="0"/>
              <w:marBottom w:val="0"/>
              <w:divBdr>
                <w:top w:val="none" w:sz="0" w:space="0" w:color="auto"/>
                <w:left w:val="none" w:sz="0" w:space="0" w:color="auto"/>
                <w:bottom w:val="none" w:sz="0" w:space="0" w:color="auto"/>
                <w:right w:val="none" w:sz="0" w:space="0" w:color="auto"/>
              </w:divBdr>
            </w:div>
            <w:div w:id="608047698">
              <w:marLeft w:val="0"/>
              <w:marRight w:val="0"/>
              <w:marTop w:val="0"/>
              <w:marBottom w:val="0"/>
              <w:divBdr>
                <w:top w:val="none" w:sz="0" w:space="0" w:color="auto"/>
                <w:left w:val="none" w:sz="0" w:space="0" w:color="auto"/>
                <w:bottom w:val="none" w:sz="0" w:space="0" w:color="auto"/>
                <w:right w:val="none" w:sz="0" w:space="0" w:color="auto"/>
              </w:divBdr>
            </w:div>
            <w:div w:id="1615139126">
              <w:marLeft w:val="0"/>
              <w:marRight w:val="0"/>
              <w:marTop w:val="0"/>
              <w:marBottom w:val="0"/>
              <w:divBdr>
                <w:top w:val="none" w:sz="0" w:space="0" w:color="auto"/>
                <w:left w:val="none" w:sz="0" w:space="0" w:color="auto"/>
                <w:bottom w:val="none" w:sz="0" w:space="0" w:color="auto"/>
                <w:right w:val="none" w:sz="0" w:space="0" w:color="auto"/>
              </w:divBdr>
            </w:div>
            <w:div w:id="1592733295">
              <w:marLeft w:val="0"/>
              <w:marRight w:val="0"/>
              <w:marTop w:val="0"/>
              <w:marBottom w:val="0"/>
              <w:divBdr>
                <w:top w:val="none" w:sz="0" w:space="0" w:color="auto"/>
                <w:left w:val="none" w:sz="0" w:space="0" w:color="auto"/>
                <w:bottom w:val="none" w:sz="0" w:space="0" w:color="auto"/>
                <w:right w:val="none" w:sz="0" w:space="0" w:color="auto"/>
              </w:divBdr>
            </w:div>
            <w:div w:id="2138406370">
              <w:marLeft w:val="0"/>
              <w:marRight w:val="0"/>
              <w:marTop w:val="0"/>
              <w:marBottom w:val="0"/>
              <w:divBdr>
                <w:top w:val="none" w:sz="0" w:space="0" w:color="auto"/>
                <w:left w:val="none" w:sz="0" w:space="0" w:color="auto"/>
                <w:bottom w:val="none" w:sz="0" w:space="0" w:color="auto"/>
                <w:right w:val="none" w:sz="0" w:space="0" w:color="auto"/>
              </w:divBdr>
            </w:div>
            <w:div w:id="1136871423">
              <w:marLeft w:val="0"/>
              <w:marRight w:val="0"/>
              <w:marTop w:val="0"/>
              <w:marBottom w:val="0"/>
              <w:divBdr>
                <w:top w:val="none" w:sz="0" w:space="0" w:color="auto"/>
                <w:left w:val="none" w:sz="0" w:space="0" w:color="auto"/>
                <w:bottom w:val="none" w:sz="0" w:space="0" w:color="auto"/>
                <w:right w:val="none" w:sz="0" w:space="0" w:color="auto"/>
              </w:divBdr>
            </w:div>
            <w:div w:id="792140924">
              <w:marLeft w:val="0"/>
              <w:marRight w:val="0"/>
              <w:marTop w:val="0"/>
              <w:marBottom w:val="0"/>
              <w:divBdr>
                <w:top w:val="none" w:sz="0" w:space="0" w:color="auto"/>
                <w:left w:val="none" w:sz="0" w:space="0" w:color="auto"/>
                <w:bottom w:val="none" w:sz="0" w:space="0" w:color="auto"/>
                <w:right w:val="none" w:sz="0" w:space="0" w:color="auto"/>
              </w:divBdr>
            </w:div>
            <w:div w:id="1569027574">
              <w:marLeft w:val="0"/>
              <w:marRight w:val="0"/>
              <w:marTop w:val="0"/>
              <w:marBottom w:val="0"/>
              <w:divBdr>
                <w:top w:val="none" w:sz="0" w:space="0" w:color="auto"/>
                <w:left w:val="none" w:sz="0" w:space="0" w:color="auto"/>
                <w:bottom w:val="none" w:sz="0" w:space="0" w:color="auto"/>
                <w:right w:val="none" w:sz="0" w:space="0" w:color="auto"/>
              </w:divBdr>
            </w:div>
            <w:div w:id="1390684457">
              <w:marLeft w:val="0"/>
              <w:marRight w:val="0"/>
              <w:marTop w:val="0"/>
              <w:marBottom w:val="0"/>
              <w:divBdr>
                <w:top w:val="none" w:sz="0" w:space="0" w:color="auto"/>
                <w:left w:val="none" w:sz="0" w:space="0" w:color="auto"/>
                <w:bottom w:val="none" w:sz="0" w:space="0" w:color="auto"/>
                <w:right w:val="none" w:sz="0" w:space="0" w:color="auto"/>
              </w:divBdr>
            </w:div>
            <w:div w:id="121307873">
              <w:marLeft w:val="0"/>
              <w:marRight w:val="0"/>
              <w:marTop w:val="0"/>
              <w:marBottom w:val="0"/>
              <w:divBdr>
                <w:top w:val="none" w:sz="0" w:space="0" w:color="auto"/>
                <w:left w:val="none" w:sz="0" w:space="0" w:color="auto"/>
                <w:bottom w:val="none" w:sz="0" w:space="0" w:color="auto"/>
                <w:right w:val="none" w:sz="0" w:space="0" w:color="auto"/>
              </w:divBdr>
            </w:div>
            <w:div w:id="476267652">
              <w:marLeft w:val="0"/>
              <w:marRight w:val="0"/>
              <w:marTop w:val="0"/>
              <w:marBottom w:val="0"/>
              <w:divBdr>
                <w:top w:val="none" w:sz="0" w:space="0" w:color="auto"/>
                <w:left w:val="none" w:sz="0" w:space="0" w:color="auto"/>
                <w:bottom w:val="none" w:sz="0" w:space="0" w:color="auto"/>
                <w:right w:val="none" w:sz="0" w:space="0" w:color="auto"/>
              </w:divBdr>
            </w:div>
            <w:div w:id="781144898">
              <w:marLeft w:val="0"/>
              <w:marRight w:val="0"/>
              <w:marTop w:val="0"/>
              <w:marBottom w:val="0"/>
              <w:divBdr>
                <w:top w:val="none" w:sz="0" w:space="0" w:color="auto"/>
                <w:left w:val="none" w:sz="0" w:space="0" w:color="auto"/>
                <w:bottom w:val="none" w:sz="0" w:space="0" w:color="auto"/>
                <w:right w:val="none" w:sz="0" w:space="0" w:color="auto"/>
              </w:divBdr>
            </w:div>
            <w:div w:id="1133793072">
              <w:marLeft w:val="0"/>
              <w:marRight w:val="0"/>
              <w:marTop w:val="0"/>
              <w:marBottom w:val="0"/>
              <w:divBdr>
                <w:top w:val="none" w:sz="0" w:space="0" w:color="auto"/>
                <w:left w:val="none" w:sz="0" w:space="0" w:color="auto"/>
                <w:bottom w:val="none" w:sz="0" w:space="0" w:color="auto"/>
                <w:right w:val="none" w:sz="0" w:space="0" w:color="auto"/>
              </w:divBdr>
            </w:div>
            <w:div w:id="81685181">
              <w:marLeft w:val="0"/>
              <w:marRight w:val="0"/>
              <w:marTop w:val="0"/>
              <w:marBottom w:val="0"/>
              <w:divBdr>
                <w:top w:val="none" w:sz="0" w:space="0" w:color="auto"/>
                <w:left w:val="none" w:sz="0" w:space="0" w:color="auto"/>
                <w:bottom w:val="none" w:sz="0" w:space="0" w:color="auto"/>
                <w:right w:val="none" w:sz="0" w:space="0" w:color="auto"/>
              </w:divBdr>
            </w:div>
            <w:div w:id="450901131">
              <w:marLeft w:val="0"/>
              <w:marRight w:val="0"/>
              <w:marTop w:val="0"/>
              <w:marBottom w:val="0"/>
              <w:divBdr>
                <w:top w:val="none" w:sz="0" w:space="0" w:color="auto"/>
                <w:left w:val="none" w:sz="0" w:space="0" w:color="auto"/>
                <w:bottom w:val="none" w:sz="0" w:space="0" w:color="auto"/>
                <w:right w:val="none" w:sz="0" w:space="0" w:color="auto"/>
              </w:divBdr>
            </w:div>
            <w:div w:id="1219901315">
              <w:marLeft w:val="0"/>
              <w:marRight w:val="0"/>
              <w:marTop w:val="0"/>
              <w:marBottom w:val="0"/>
              <w:divBdr>
                <w:top w:val="none" w:sz="0" w:space="0" w:color="auto"/>
                <w:left w:val="none" w:sz="0" w:space="0" w:color="auto"/>
                <w:bottom w:val="none" w:sz="0" w:space="0" w:color="auto"/>
                <w:right w:val="none" w:sz="0" w:space="0" w:color="auto"/>
              </w:divBdr>
            </w:div>
            <w:div w:id="693305460">
              <w:marLeft w:val="0"/>
              <w:marRight w:val="0"/>
              <w:marTop w:val="0"/>
              <w:marBottom w:val="0"/>
              <w:divBdr>
                <w:top w:val="none" w:sz="0" w:space="0" w:color="auto"/>
                <w:left w:val="none" w:sz="0" w:space="0" w:color="auto"/>
                <w:bottom w:val="none" w:sz="0" w:space="0" w:color="auto"/>
                <w:right w:val="none" w:sz="0" w:space="0" w:color="auto"/>
              </w:divBdr>
            </w:div>
            <w:div w:id="1162160113">
              <w:marLeft w:val="0"/>
              <w:marRight w:val="0"/>
              <w:marTop w:val="0"/>
              <w:marBottom w:val="0"/>
              <w:divBdr>
                <w:top w:val="none" w:sz="0" w:space="0" w:color="auto"/>
                <w:left w:val="none" w:sz="0" w:space="0" w:color="auto"/>
                <w:bottom w:val="none" w:sz="0" w:space="0" w:color="auto"/>
                <w:right w:val="none" w:sz="0" w:space="0" w:color="auto"/>
              </w:divBdr>
            </w:div>
          </w:divsChild>
        </w:div>
        <w:div w:id="1709255175">
          <w:marLeft w:val="0"/>
          <w:marRight w:val="0"/>
          <w:marTop w:val="0"/>
          <w:marBottom w:val="0"/>
          <w:divBdr>
            <w:top w:val="none" w:sz="0" w:space="0" w:color="auto"/>
            <w:left w:val="none" w:sz="0" w:space="0" w:color="auto"/>
            <w:bottom w:val="none" w:sz="0" w:space="0" w:color="auto"/>
            <w:right w:val="none" w:sz="0" w:space="0" w:color="auto"/>
          </w:divBdr>
          <w:divsChild>
            <w:div w:id="1508251410">
              <w:marLeft w:val="0"/>
              <w:marRight w:val="0"/>
              <w:marTop w:val="0"/>
              <w:marBottom w:val="0"/>
              <w:divBdr>
                <w:top w:val="none" w:sz="0" w:space="0" w:color="auto"/>
                <w:left w:val="none" w:sz="0" w:space="0" w:color="auto"/>
                <w:bottom w:val="none" w:sz="0" w:space="0" w:color="auto"/>
                <w:right w:val="none" w:sz="0" w:space="0" w:color="auto"/>
              </w:divBdr>
            </w:div>
            <w:div w:id="1019741848">
              <w:marLeft w:val="0"/>
              <w:marRight w:val="0"/>
              <w:marTop w:val="0"/>
              <w:marBottom w:val="0"/>
              <w:divBdr>
                <w:top w:val="none" w:sz="0" w:space="0" w:color="auto"/>
                <w:left w:val="none" w:sz="0" w:space="0" w:color="auto"/>
                <w:bottom w:val="none" w:sz="0" w:space="0" w:color="auto"/>
                <w:right w:val="none" w:sz="0" w:space="0" w:color="auto"/>
              </w:divBdr>
            </w:div>
            <w:div w:id="150753560">
              <w:marLeft w:val="0"/>
              <w:marRight w:val="0"/>
              <w:marTop w:val="0"/>
              <w:marBottom w:val="0"/>
              <w:divBdr>
                <w:top w:val="none" w:sz="0" w:space="0" w:color="auto"/>
                <w:left w:val="none" w:sz="0" w:space="0" w:color="auto"/>
                <w:bottom w:val="none" w:sz="0" w:space="0" w:color="auto"/>
                <w:right w:val="none" w:sz="0" w:space="0" w:color="auto"/>
              </w:divBdr>
            </w:div>
            <w:div w:id="1664818469">
              <w:marLeft w:val="0"/>
              <w:marRight w:val="0"/>
              <w:marTop w:val="0"/>
              <w:marBottom w:val="0"/>
              <w:divBdr>
                <w:top w:val="none" w:sz="0" w:space="0" w:color="auto"/>
                <w:left w:val="none" w:sz="0" w:space="0" w:color="auto"/>
                <w:bottom w:val="none" w:sz="0" w:space="0" w:color="auto"/>
                <w:right w:val="none" w:sz="0" w:space="0" w:color="auto"/>
              </w:divBdr>
            </w:div>
            <w:div w:id="772825742">
              <w:marLeft w:val="0"/>
              <w:marRight w:val="0"/>
              <w:marTop w:val="0"/>
              <w:marBottom w:val="0"/>
              <w:divBdr>
                <w:top w:val="none" w:sz="0" w:space="0" w:color="auto"/>
                <w:left w:val="none" w:sz="0" w:space="0" w:color="auto"/>
                <w:bottom w:val="none" w:sz="0" w:space="0" w:color="auto"/>
                <w:right w:val="none" w:sz="0" w:space="0" w:color="auto"/>
              </w:divBdr>
            </w:div>
            <w:div w:id="1732580845">
              <w:marLeft w:val="0"/>
              <w:marRight w:val="0"/>
              <w:marTop w:val="0"/>
              <w:marBottom w:val="0"/>
              <w:divBdr>
                <w:top w:val="none" w:sz="0" w:space="0" w:color="auto"/>
                <w:left w:val="none" w:sz="0" w:space="0" w:color="auto"/>
                <w:bottom w:val="none" w:sz="0" w:space="0" w:color="auto"/>
                <w:right w:val="none" w:sz="0" w:space="0" w:color="auto"/>
              </w:divBdr>
            </w:div>
            <w:div w:id="1300963381">
              <w:marLeft w:val="0"/>
              <w:marRight w:val="0"/>
              <w:marTop w:val="0"/>
              <w:marBottom w:val="0"/>
              <w:divBdr>
                <w:top w:val="none" w:sz="0" w:space="0" w:color="auto"/>
                <w:left w:val="none" w:sz="0" w:space="0" w:color="auto"/>
                <w:bottom w:val="none" w:sz="0" w:space="0" w:color="auto"/>
                <w:right w:val="none" w:sz="0" w:space="0" w:color="auto"/>
              </w:divBdr>
            </w:div>
            <w:div w:id="1251894471">
              <w:marLeft w:val="0"/>
              <w:marRight w:val="0"/>
              <w:marTop w:val="0"/>
              <w:marBottom w:val="0"/>
              <w:divBdr>
                <w:top w:val="none" w:sz="0" w:space="0" w:color="auto"/>
                <w:left w:val="none" w:sz="0" w:space="0" w:color="auto"/>
                <w:bottom w:val="none" w:sz="0" w:space="0" w:color="auto"/>
                <w:right w:val="none" w:sz="0" w:space="0" w:color="auto"/>
              </w:divBdr>
            </w:div>
            <w:div w:id="1025670551">
              <w:marLeft w:val="0"/>
              <w:marRight w:val="0"/>
              <w:marTop w:val="0"/>
              <w:marBottom w:val="0"/>
              <w:divBdr>
                <w:top w:val="none" w:sz="0" w:space="0" w:color="auto"/>
                <w:left w:val="none" w:sz="0" w:space="0" w:color="auto"/>
                <w:bottom w:val="none" w:sz="0" w:space="0" w:color="auto"/>
                <w:right w:val="none" w:sz="0" w:space="0" w:color="auto"/>
              </w:divBdr>
            </w:div>
            <w:div w:id="936212482">
              <w:marLeft w:val="0"/>
              <w:marRight w:val="0"/>
              <w:marTop w:val="0"/>
              <w:marBottom w:val="0"/>
              <w:divBdr>
                <w:top w:val="none" w:sz="0" w:space="0" w:color="auto"/>
                <w:left w:val="none" w:sz="0" w:space="0" w:color="auto"/>
                <w:bottom w:val="none" w:sz="0" w:space="0" w:color="auto"/>
                <w:right w:val="none" w:sz="0" w:space="0" w:color="auto"/>
              </w:divBdr>
            </w:div>
            <w:div w:id="1329944083">
              <w:marLeft w:val="0"/>
              <w:marRight w:val="0"/>
              <w:marTop w:val="0"/>
              <w:marBottom w:val="0"/>
              <w:divBdr>
                <w:top w:val="none" w:sz="0" w:space="0" w:color="auto"/>
                <w:left w:val="none" w:sz="0" w:space="0" w:color="auto"/>
                <w:bottom w:val="none" w:sz="0" w:space="0" w:color="auto"/>
                <w:right w:val="none" w:sz="0" w:space="0" w:color="auto"/>
              </w:divBdr>
            </w:div>
            <w:div w:id="1175723890">
              <w:marLeft w:val="0"/>
              <w:marRight w:val="0"/>
              <w:marTop w:val="0"/>
              <w:marBottom w:val="0"/>
              <w:divBdr>
                <w:top w:val="none" w:sz="0" w:space="0" w:color="auto"/>
                <w:left w:val="none" w:sz="0" w:space="0" w:color="auto"/>
                <w:bottom w:val="none" w:sz="0" w:space="0" w:color="auto"/>
                <w:right w:val="none" w:sz="0" w:space="0" w:color="auto"/>
              </w:divBdr>
            </w:div>
            <w:div w:id="908883655">
              <w:marLeft w:val="0"/>
              <w:marRight w:val="0"/>
              <w:marTop w:val="0"/>
              <w:marBottom w:val="0"/>
              <w:divBdr>
                <w:top w:val="none" w:sz="0" w:space="0" w:color="auto"/>
                <w:left w:val="none" w:sz="0" w:space="0" w:color="auto"/>
                <w:bottom w:val="none" w:sz="0" w:space="0" w:color="auto"/>
                <w:right w:val="none" w:sz="0" w:space="0" w:color="auto"/>
              </w:divBdr>
            </w:div>
            <w:div w:id="2079092822">
              <w:marLeft w:val="0"/>
              <w:marRight w:val="0"/>
              <w:marTop w:val="0"/>
              <w:marBottom w:val="0"/>
              <w:divBdr>
                <w:top w:val="none" w:sz="0" w:space="0" w:color="auto"/>
                <w:left w:val="none" w:sz="0" w:space="0" w:color="auto"/>
                <w:bottom w:val="none" w:sz="0" w:space="0" w:color="auto"/>
                <w:right w:val="none" w:sz="0" w:space="0" w:color="auto"/>
              </w:divBdr>
            </w:div>
            <w:div w:id="121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213">
      <w:bodyDiv w:val="1"/>
      <w:marLeft w:val="0"/>
      <w:marRight w:val="0"/>
      <w:marTop w:val="0"/>
      <w:marBottom w:val="0"/>
      <w:divBdr>
        <w:top w:val="none" w:sz="0" w:space="0" w:color="auto"/>
        <w:left w:val="none" w:sz="0" w:space="0" w:color="auto"/>
        <w:bottom w:val="none" w:sz="0" w:space="0" w:color="auto"/>
        <w:right w:val="none" w:sz="0" w:space="0" w:color="auto"/>
      </w:divBdr>
      <w:divsChild>
        <w:div w:id="759837558">
          <w:marLeft w:val="0"/>
          <w:marRight w:val="0"/>
          <w:marTop w:val="0"/>
          <w:marBottom w:val="0"/>
          <w:divBdr>
            <w:top w:val="none" w:sz="0" w:space="0" w:color="auto"/>
            <w:left w:val="none" w:sz="0" w:space="0" w:color="auto"/>
            <w:bottom w:val="none" w:sz="0" w:space="0" w:color="auto"/>
            <w:right w:val="none" w:sz="0" w:space="0" w:color="auto"/>
          </w:divBdr>
          <w:divsChild>
            <w:div w:id="775946557">
              <w:marLeft w:val="0"/>
              <w:marRight w:val="0"/>
              <w:marTop w:val="0"/>
              <w:marBottom w:val="0"/>
              <w:divBdr>
                <w:top w:val="none" w:sz="0" w:space="0" w:color="auto"/>
                <w:left w:val="none" w:sz="0" w:space="0" w:color="auto"/>
                <w:bottom w:val="none" w:sz="0" w:space="0" w:color="auto"/>
                <w:right w:val="none" w:sz="0" w:space="0" w:color="auto"/>
              </w:divBdr>
            </w:div>
            <w:div w:id="1489902235">
              <w:marLeft w:val="0"/>
              <w:marRight w:val="0"/>
              <w:marTop w:val="0"/>
              <w:marBottom w:val="0"/>
              <w:divBdr>
                <w:top w:val="none" w:sz="0" w:space="0" w:color="auto"/>
                <w:left w:val="none" w:sz="0" w:space="0" w:color="auto"/>
                <w:bottom w:val="none" w:sz="0" w:space="0" w:color="auto"/>
                <w:right w:val="none" w:sz="0" w:space="0" w:color="auto"/>
              </w:divBdr>
            </w:div>
            <w:div w:id="897204685">
              <w:marLeft w:val="0"/>
              <w:marRight w:val="0"/>
              <w:marTop w:val="0"/>
              <w:marBottom w:val="0"/>
              <w:divBdr>
                <w:top w:val="none" w:sz="0" w:space="0" w:color="auto"/>
                <w:left w:val="none" w:sz="0" w:space="0" w:color="auto"/>
                <w:bottom w:val="none" w:sz="0" w:space="0" w:color="auto"/>
                <w:right w:val="none" w:sz="0" w:space="0" w:color="auto"/>
              </w:divBdr>
            </w:div>
            <w:div w:id="1690401362">
              <w:marLeft w:val="0"/>
              <w:marRight w:val="0"/>
              <w:marTop w:val="0"/>
              <w:marBottom w:val="0"/>
              <w:divBdr>
                <w:top w:val="none" w:sz="0" w:space="0" w:color="auto"/>
                <w:left w:val="none" w:sz="0" w:space="0" w:color="auto"/>
                <w:bottom w:val="none" w:sz="0" w:space="0" w:color="auto"/>
                <w:right w:val="none" w:sz="0" w:space="0" w:color="auto"/>
              </w:divBdr>
            </w:div>
            <w:div w:id="870798246">
              <w:marLeft w:val="0"/>
              <w:marRight w:val="0"/>
              <w:marTop w:val="0"/>
              <w:marBottom w:val="0"/>
              <w:divBdr>
                <w:top w:val="none" w:sz="0" w:space="0" w:color="auto"/>
                <w:left w:val="none" w:sz="0" w:space="0" w:color="auto"/>
                <w:bottom w:val="none" w:sz="0" w:space="0" w:color="auto"/>
                <w:right w:val="none" w:sz="0" w:space="0" w:color="auto"/>
              </w:divBdr>
            </w:div>
          </w:divsChild>
        </w:div>
        <w:div w:id="1356464434">
          <w:marLeft w:val="0"/>
          <w:marRight w:val="0"/>
          <w:marTop w:val="0"/>
          <w:marBottom w:val="0"/>
          <w:divBdr>
            <w:top w:val="none" w:sz="0" w:space="0" w:color="auto"/>
            <w:left w:val="none" w:sz="0" w:space="0" w:color="auto"/>
            <w:bottom w:val="none" w:sz="0" w:space="0" w:color="auto"/>
            <w:right w:val="none" w:sz="0" w:space="0" w:color="auto"/>
          </w:divBdr>
          <w:divsChild>
            <w:div w:id="1725256564">
              <w:marLeft w:val="0"/>
              <w:marRight w:val="0"/>
              <w:marTop w:val="0"/>
              <w:marBottom w:val="0"/>
              <w:divBdr>
                <w:top w:val="none" w:sz="0" w:space="0" w:color="auto"/>
                <w:left w:val="none" w:sz="0" w:space="0" w:color="auto"/>
                <w:bottom w:val="none" w:sz="0" w:space="0" w:color="auto"/>
                <w:right w:val="none" w:sz="0" w:space="0" w:color="auto"/>
              </w:divBdr>
            </w:div>
            <w:div w:id="1600866146">
              <w:marLeft w:val="0"/>
              <w:marRight w:val="0"/>
              <w:marTop w:val="0"/>
              <w:marBottom w:val="0"/>
              <w:divBdr>
                <w:top w:val="none" w:sz="0" w:space="0" w:color="auto"/>
                <w:left w:val="none" w:sz="0" w:space="0" w:color="auto"/>
                <w:bottom w:val="none" w:sz="0" w:space="0" w:color="auto"/>
                <w:right w:val="none" w:sz="0" w:space="0" w:color="auto"/>
              </w:divBdr>
            </w:div>
            <w:div w:id="563833959">
              <w:marLeft w:val="0"/>
              <w:marRight w:val="0"/>
              <w:marTop w:val="0"/>
              <w:marBottom w:val="0"/>
              <w:divBdr>
                <w:top w:val="none" w:sz="0" w:space="0" w:color="auto"/>
                <w:left w:val="none" w:sz="0" w:space="0" w:color="auto"/>
                <w:bottom w:val="none" w:sz="0" w:space="0" w:color="auto"/>
                <w:right w:val="none" w:sz="0" w:space="0" w:color="auto"/>
              </w:divBdr>
            </w:div>
            <w:div w:id="256141319">
              <w:marLeft w:val="0"/>
              <w:marRight w:val="0"/>
              <w:marTop w:val="0"/>
              <w:marBottom w:val="0"/>
              <w:divBdr>
                <w:top w:val="none" w:sz="0" w:space="0" w:color="auto"/>
                <w:left w:val="none" w:sz="0" w:space="0" w:color="auto"/>
                <w:bottom w:val="none" w:sz="0" w:space="0" w:color="auto"/>
                <w:right w:val="none" w:sz="0" w:space="0" w:color="auto"/>
              </w:divBdr>
            </w:div>
            <w:div w:id="1480732995">
              <w:marLeft w:val="0"/>
              <w:marRight w:val="0"/>
              <w:marTop w:val="0"/>
              <w:marBottom w:val="0"/>
              <w:divBdr>
                <w:top w:val="none" w:sz="0" w:space="0" w:color="auto"/>
                <w:left w:val="none" w:sz="0" w:space="0" w:color="auto"/>
                <w:bottom w:val="none" w:sz="0" w:space="0" w:color="auto"/>
                <w:right w:val="none" w:sz="0" w:space="0" w:color="auto"/>
              </w:divBdr>
            </w:div>
            <w:div w:id="677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8879">
      <w:bodyDiv w:val="1"/>
      <w:marLeft w:val="0"/>
      <w:marRight w:val="0"/>
      <w:marTop w:val="0"/>
      <w:marBottom w:val="0"/>
      <w:divBdr>
        <w:top w:val="none" w:sz="0" w:space="0" w:color="auto"/>
        <w:left w:val="none" w:sz="0" w:space="0" w:color="auto"/>
        <w:bottom w:val="none" w:sz="0" w:space="0" w:color="auto"/>
        <w:right w:val="none" w:sz="0" w:space="0" w:color="auto"/>
      </w:divBdr>
    </w:div>
    <w:div w:id="1686321142">
      <w:bodyDiv w:val="1"/>
      <w:marLeft w:val="0"/>
      <w:marRight w:val="0"/>
      <w:marTop w:val="0"/>
      <w:marBottom w:val="0"/>
      <w:divBdr>
        <w:top w:val="none" w:sz="0" w:space="0" w:color="auto"/>
        <w:left w:val="none" w:sz="0" w:space="0" w:color="auto"/>
        <w:bottom w:val="none" w:sz="0" w:space="0" w:color="auto"/>
        <w:right w:val="none" w:sz="0" w:space="0" w:color="auto"/>
      </w:divBdr>
    </w:div>
    <w:div w:id="1691176773">
      <w:bodyDiv w:val="1"/>
      <w:marLeft w:val="0"/>
      <w:marRight w:val="0"/>
      <w:marTop w:val="0"/>
      <w:marBottom w:val="0"/>
      <w:divBdr>
        <w:top w:val="none" w:sz="0" w:space="0" w:color="auto"/>
        <w:left w:val="none" w:sz="0" w:space="0" w:color="auto"/>
        <w:bottom w:val="none" w:sz="0" w:space="0" w:color="auto"/>
        <w:right w:val="none" w:sz="0" w:space="0" w:color="auto"/>
      </w:divBdr>
    </w:div>
    <w:div w:id="1701514785">
      <w:bodyDiv w:val="1"/>
      <w:marLeft w:val="0"/>
      <w:marRight w:val="0"/>
      <w:marTop w:val="0"/>
      <w:marBottom w:val="0"/>
      <w:divBdr>
        <w:top w:val="none" w:sz="0" w:space="0" w:color="auto"/>
        <w:left w:val="none" w:sz="0" w:space="0" w:color="auto"/>
        <w:bottom w:val="none" w:sz="0" w:space="0" w:color="auto"/>
        <w:right w:val="none" w:sz="0" w:space="0" w:color="auto"/>
      </w:divBdr>
    </w:div>
    <w:div w:id="1703245118">
      <w:bodyDiv w:val="1"/>
      <w:marLeft w:val="0"/>
      <w:marRight w:val="0"/>
      <w:marTop w:val="0"/>
      <w:marBottom w:val="0"/>
      <w:divBdr>
        <w:top w:val="none" w:sz="0" w:space="0" w:color="auto"/>
        <w:left w:val="none" w:sz="0" w:space="0" w:color="auto"/>
        <w:bottom w:val="none" w:sz="0" w:space="0" w:color="auto"/>
        <w:right w:val="none" w:sz="0" w:space="0" w:color="auto"/>
      </w:divBdr>
    </w:div>
    <w:div w:id="1703479831">
      <w:bodyDiv w:val="1"/>
      <w:marLeft w:val="0"/>
      <w:marRight w:val="0"/>
      <w:marTop w:val="0"/>
      <w:marBottom w:val="0"/>
      <w:divBdr>
        <w:top w:val="none" w:sz="0" w:space="0" w:color="auto"/>
        <w:left w:val="none" w:sz="0" w:space="0" w:color="auto"/>
        <w:bottom w:val="none" w:sz="0" w:space="0" w:color="auto"/>
        <w:right w:val="none" w:sz="0" w:space="0" w:color="auto"/>
      </w:divBdr>
    </w:div>
    <w:div w:id="1709186341">
      <w:bodyDiv w:val="1"/>
      <w:marLeft w:val="0"/>
      <w:marRight w:val="0"/>
      <w:marTop w:val="0"/>
      <w:marBottom w:val="0"/>
      <w:divBdr>
        <w:top w:val="none" w:sz="0" w:space="0" w:color="auto"/>
        <w:left w:val="none" w:sz="0" w:space="0" w:color="auto"/>
        <w:bottom w:val="none" w:sz="0" w:space="0" w:color="auto"/>
        <w:right w:val="none" w:sz="0" w:space="0" w:color="auto"/>
      </w:divBdr>
    </w:div>
    <w:div w:id="1715157156">
      <w:bodyDiv w:val="1"/>
      <w:marLeft w:val="0"/>
      <w:marRight w:val="0"/>
      <w:marTop w:val="0"/>
      <w:marBottom w:val="0"/>
      <w:divBdr>
        <w:top w:val="none" w:sz="0" w:space="0" w:color="auto"/>
        <w:left w:val="none" w:sz="0" w:space="0" w:color="auto"/>
        <w:bottom w:val="none" w:sz="0" w:space="0" w:color="auto"/>
        <w:right w:val="none" w:sz="0" w:space="0" w:color="auto"/>
      </w:divBdr>
      <w:divsChild>
        <w:div w:id="1604729038">
          <w:marLeft w:val="0"/>
          <w:marRight w:val="0"/>
          <w:marTop w:val="0"/>
          <w:marBottom w:val="0"/>
          <w:divBdr>
            <w:top w:val="none" w:sz="0" w:space="0" w:color="auto"/>
            <w:left w:val="none" w:sz="0" w:space="0" w:color="auto"/>
            <w:bottom w:val="none" w:sz="0" w:space="0" w:color="auto"/>
            <w:right w:val="none" w:sz="0" w:space="0" w:color="auto"/>
          </w:divBdr>
        </w:div>
        <w:div w:id="1197356655">
          <w:marLeft w:val="0"/>
          <w:marRight w:val="0"/>
          <w:marTop w:val="0"/>
          <w:marBottom w:val="0"/>
          <w:divBdr>
            <w:top w:val="none" w:sz="0" w:space="0" w:color="auto"/>
            <w:left w:val="none" w:sz="0" w:space="0" w:color="auto"/>
            <w:bottom w:val="none" w:sz="0" w:space="0" w:color="auto"/>
            <w:right w:val="none" w:sz="0" w:space="0" w:color="auto"/>
          </w:divBdr>
        </w:div>
        <w:div w:id="1676613187">
          <w:marLeft w:val="0"/>
          <w:marRight w:val="0"/>
          <w:marTop w:val="0"/>
          <w:marBottom w:val="0"/>
          <w:divBdr>
            <w:top w:val="none" w:sz="0" w:space="0" w:color="auto"/>
            <w:left w:val="none" w:sz="0" w:space="0" w:color="auto"/>
            <w:bottom w:val="none" w:sz="0" w:space="0" w:color="auto"/>
            <w:right w:val="none" w:sz="0" w:space="0" w:color="auto"/>
          </w:divBdr>
        </w:div>
        <w:div w:id="284972007">
          <w:marLeft w:val="0"/>
          <w:marRight w:val="0"/>
          <w:marTop w:val="0"/>
          <w:marBottom w:val="0"/>
          <w:divBdr>
            <w:top w:val="none" w:sz="0" w:space="0" w:color="auto"/>
            <w:left w:val="none" w:sz="0" w:space="0" w:color="auto"/>
            <w:bottom w:val="none" w:sz="0" w:space="0" w:color="auto"/>
            <w:right w:val="none" w:sz="0" w:space="0" w:color="auto"/>
          </w:divBdr>
        </w:div>
        <w:div w:id="1899243019">
          <w:marLeft w:val="0"/>
          <w:marRight w:val="0"/>
          <w:marTop w:val="0"/>
          <w:marBottom w:val="0"/>
          <w:divBdr>
            <w:top w:val="none" w:sz="0" w:space="0" w:color="auto"/>
            <w:left w:val="none" w:sz="0" w:space="0" w:color="auto"/>
            <w:bottom w:val="none" w:sz="0" w:space="0" w:color="auto"/>
            <w:right w:val="none" w:sz="0" w:space="0" w:color="auto"/>
          </w:divBdr>
        </w:div>
        <w:div w:id="2140800331">
          <w:marLeft w:val="0"/>
          <w:marRight w:val="0"/>
          <w:marTop w:val="0"/>
          <w:marBottom w:val="0"/>
          <w:divBdr>
            <w:top w:val="none" w:sz="0" w:space="0" w:color="auto"/>
            <w:left w:val="none" w:sz="0" w:space="0" w:color="auto"/>
            <w:bottom w:val="none" w:sz="0" w:space="0" w:color="auto"/>
            <w:right w:val="none" w:sz="0" w:space="0" w:color="auto"/>
          </w:divBdr>
        </w:div>
        <w:div w:id="622345721">
          <w:marLeft w:val="0"/>
          <w:marRight w:val="0"/>
          <w:marTop w:val="0"/>
          <w:marBottom w:val="0"/>
          <w:divBdr>
            <w:top w:val="none" w:sz="0" w:space="0" w:color="auto"/>
            <w:left w:val="none" w:sz="0" w:space="0" w:color="auto"/>
            <w:bottom w:val="none" w:sz="0" w:space="0" w:color="auto"/>
            <w:right w:val="none" w:sz="0" w:space="0" w:color="auto"/>
          </w:divBdr>
        </w:div>
        <w:div w:id="440565436">
          <w:marLeft w:val="0"/>
          <w:marRight w:val="0"/>
          <w:marTop w:val="0"/>
          <w:marBottom w:val="0"/>
          <w:divBdr>
            <w:top w:val="none" w:sz="0" w:space="0" w:color="auto"/>
            <w:left w:val="none" w:sz="0" w:space="0" w:color="auto"/>
            <w:bottom w:val="none" w:sz="0" w:space="0" w:color="auto"/>
            <w:right w:val="none" w:sz="0" w:space="0" w:color="auto"/>
          </w:divBdr>
        </w:div>
        <w:div w:id="597835269">
          <w:marLeft w:val="0"/>
          <w:marRight w:val="0"/>
          <w:marTop w:val="0"/>
          <w:marBottom w:val="0"/>
          <w:divBdr>
            <w:top w:val="none" w:sz="0" w:space="0" w:color="auto"/>
            <w:left w:val="none" w:sz="0" w:space="0" w:color="auto"/>
            <w:bottom w:val="none" w:sz="0" w:space="0" w:color="auto"/>
            <w:right w:val="none" w:sz="0" w:space="0" w:color="auto"/>
          </w:divBdr>
        </w:div>
      </w:divsChild>
    </w:div>
    <w:div w:id="1717201063">
      <w:bodyDiv w:val="1"/>
      <w:marLeft w:val="0"/>
      <w:marRight w:val="0"/>
      <w:marTop w:val="0"/>
      <w:marBottom w:val="0"/>
      <w:divBdr>
        <w:top w:val="none" w:sz="0" w:space="0" w:color="auto"/>
        <w:left w:val="none" w:sz="0" w:space="0" w:color="auto"/>
        <w:bottom w:val="none" w:sz="0" w:space="0" w:color="auto"/>
        <w:right w:val="none" w:sz="0" w:space="0" w:color="auto"/>
      </w:divBdr>
    </w:div>
    <w:div w:id="1717779663">
      <w:bodyDiv w:val="1"/>
      <w:marLeft w:val="0"/>
      <w:marRight w:val="0"/>
      <w:marTop w:val="0"/>
      <w:marBottom w:val="0"/>
      <w:divBdr>
        <w:top w:val="none" w:sz="0" w:space="0" w:color="auto"/>
        <w:left w:val="none" w:sz="0" w:space="0" w:color="auto"/>
        <w:bottom w:val="none" w:sz="0" w:space="0" w:color="auto"/>
        <w:right w:val="none" w:sz="0" w:space="0" w:color="auto"/>
      </w:divBdr>
    </w:div>
    <w:div w:id="1722362823">
      <w:bodyDiv w:val="1"/>
      <w:marLeft w:val="0"/>
      <w:marRight w:val="0"/>
      <w:marTop w:val="0"/>
      <w:marBottom w:val="0"/>
      <w:divBdr>
        <w:top w:val="none" w:sz="0" w:space="0" w:color="auto"/>
        <w:left w:val="none" w:sz="0" w:space="0" w:color="auto"/>
        <w:bottom w:val="none" w:sz="0" w:space="0" w:color="auto"/>
        <w:right w:val="none" w:sz="0" w:space="0" w:color="auto"/>
      </w:divBdr>
    </w:div>
    <w:div w:id="1744335307">
      <w:bodyDiv w:val="1"/>
      <w:marLeft w:val="0"/>
      <w:marRight w:val="0"/>
      <w:marTop w:val="0"/>
      <w:marBottom w:val="0"/>
      <w:divBdr>
        <w:top w:val="none" w:sz="0" w:space="0" w:color="auto"/>
        <w:left w:val="none" w:sz="0" w:space="0" w:color="auto"/>
        <w:bottom w:val="none" w:sz="0" w:space="0" w:color="auto"/>
        <w:right w:val="none" w:sz="0" w:space="0" w:color="auto"/>
      </w:divBdr>
    </w:div>
    <w:div w:id="1745948457">
      <w:bodyDiv w:val="1"/>
      <w:marLeft w:val="0"/>
      <w:marRight w:val="0"/>
      <w:marTop w:val="0"/>
      <w:marBottom w:val="0"/>
      <w:divBdr>
        <w:top w:val="none" w:sz="0" w:space="0" w:color="auto"/>
        <w:left w:val="none" w:sz="0" w:space="0" w:color="auto"/>
        <w:bottom w:val="none" w:sz="0" w:space="0" w:color="auto"/>
        <w:right w:val="none" w:sz="0" w:space="0" w:color="auto"/>
      </w:divBdr>
    </w:div>
    <w:div w:id="1745956712">
      <w:bodyDiv w:val="1"/>
      <w:marLeft w:val="0"/>
      <w:marRight w:val="0"/>
      <w:marTop w:val="0"/>
      <w:marBottom w:val="0"/>
      <w:divBdr>
        <w:top w:val="none" w:sz="0" w:space="0" w:color="auto"/>
        <w:left w:val="none" w:sz="0" w:space="0" w:color="auto"/>
        <w:bottom w:val="none" w:sz="0" w:space="0" w:color="auto"/>
        <w:right w:val="none" w:sz="0" w:space="0" w:color="auto"/>
      </w:divBdr>
    </w:div>
    <w:div w:id="1752236059">
      <w:bodyDiv w:val="1"/>
      <w:marLeft w:val="0"/>
      <w:marRight w:val="0"/>
      <w:marTop w:val="0"/>
      <w:marBottom w:val="0"/>
      <w:divBdr>
        <w:top w:val="none" w:sz="0" w:space="0" w:color="auto"/>
        <w:left w:val="none" w:sz="0" w:space="0" w:color="auto"/>
        <w:bottom w:val="none" w:sz="0" w:space="0" w:color="auto"/>
        <w:right w:val="none" w:sz="0" w:space="0" w:color="auto"/>
      </w:divBdr>
      <w:divsChild>
        <w:div w:id="1307399535">
          <w:marLeft w:val="0"/>
          <w:marRight w:val="0"/>
          <w:marTop w:val="0"/>
          <w:marBottom w:val="0"/>
          <w:divBdr>
            <w:top w:val="none" w:sz="0" w:space="0" w:color="auto"/>
            <w:left w:val="none" w:sz="0" w:space="0" w:color="auto"/>
            <w:bottom w:val="none" w:sz="0" w:space="0" w:color="auto"/>
            <w:right w:val="none" w:sz="0" w:space="0" w:color="auto"/>
          </w:divBdr>
        </w:div>
        <w:div w:id="306058914">
          <w:marLeft w:val="0"/>
          <w:marRight w:val="0"/>
          <w:marTop w:val="0"/>
          <w:marBottom w:val="0"/>
          <w:divBdr>
            <w:top w:val="none" w:sz="0" w:space="0" w:color="auto"/>
            <w:left w:val="none" w:sz="0" w:space="0" w:color="auto"/>
            <w:bottom w:val="none" w:sz="0" w:space="0" w:color="auto"/>
            <w:right w:val="none" w:sz="0" w:space="0" w:color="auto"/>
          </w:divBdr>
        </w:div>
        <w:div w:id="1237012852">
          <w:marLeft w:val="0"/>
          <w:marRight w:val="0"/>
          <w:marTop w:val="0"/>
          <w:marBottom w:val="0"/>
          <w:divBdr>
            <w:top w:val="none" w:sz="0" w:space="0" w:color="auto"/>
            <w:left w:val="none" w:sz="0" w:space="0" w:color="auto"/>
            <w:bottom w:val="none" w:sz="0" w:space="0" w:color="auto"/>
            <w:right w:val="none" w:sz="0" w:space="0" w:color="auto"/>
          </w:divBdr>
        </w:div>
        <w:div w:id="1640962858">
          <w:marLeft w:val="0"/>
          <w:marRight w:val="0"/>
          <w:marTop w:val="0"/>
          <w:marBottom w:val="0"/>
          <w:divBdr>
            <w:top w:val="none" w:sz="0" w:space="0" w:color="auto"/>
            <w:left w:val="none" w:sz="0" w:space="0" w:color="auto"/>
            <w:bottom w:val="none" w:sz="0" w:space="0" w:color="auto"/>
            <w:right w:val="none" w:sz="0" w:space="0" w:color="auto"/>
          </w:divBdr>
        </w:div>
        <w:div w:id="854614128">
          <w:marLeft w:val="0"/>
          <w:marRight w:val="0"/>
          <w:marTop w:val="0"/>
          <w:marBottom w:val="0"/>
          <w:divBdr>
            <w:top w:val="none" w:sz="0" w:space="0" w:color="auto"/>
            <w:left w:val="none" w:sz="0" w:space="0" w:color="auto"/>
            <w:bottom w:val="none" w:sz="0" w:space="0" w:color="auto"/>
            <w:right w:val="none" w:sz="0" w:space="0" w:color="auto"/>
          </w:divBdr>
        </w:div>
        <w:div w:id="1482885882">
          <w:marLeft w:val="0"/>
          <w:marRight w:val="0"/>
          <w:marTop w:val="0"/>
          <w:marBottom w:val="0"/>
          <w:divBdr>
            <w:top w:val="none" w:sz="0" w:space="0" w:color="auto"/>
            <w:left w:val="none" w:sz="0" w:space="0" w:color="auto"/>
            <w:bottom w:val="none" w:sz="0" w:space="0" w:color="auto"/>
            <w:right w:val="none" w:sz="0" w:space="0" w:color="auto"/>
          </w:divBdr>
        </w:div>
        <w:div w:id="970868562">
          <w:marLeft w:val="0"/>
          <w:marRight w:val="0"/>
          <w:marTop w:val="0"/>
          <w:marBottom w:val="0"/>
          <w:divBdr>
            <w:top w:val="none" w:sz="0" w:space="0" w:color="auto"/>
            <w:left w:val="none" w:sz="0" w:space="0" w:color="auto"/>
            <w:bottom w:val="none" w:sz="0" w:space="0" w:color="auto"/>
            <w:right w:val="none" w:sz="0" w:space="0" w:color="auto"/>
          </w:divBdr>
        </w:div>
        <w:div w:id="126238487">
          <w:marLeft w:val="0"/>
          <w:marRight w:val="0"/>
          <w:marTop w:val="0"/>
          <w:marBottom w:val="0"/>
          <w:divBdr>
            <w:top w:val="none" w:sz="0" w:space="0" w:color="auto"/>
            <w:left w:val="none" w:sz="0" w:space="0" w:color="auto"/>
            <w:bottom w:val="none" w:sz="0" w:space="0" w:color="auto"/>
            <w:right w:val="none" w:sz="0" w:space="0" w:color="auto"/>
          </w:divBdr>
        </w:div>
        <w:div w:id="2145851119">
          <w:marLeft w:val="0"/>
          <w:marRight w:val="0"/>
          <w:marTop w:val="0"/>
          <w:marBottom w:val="0"/>
          <w:divBdr>
            <w:top w:val="none" w:sz="0" w:space="0" w:color="auto"/>
            <w:left w:val="none" w:sz="0" w:space="0" w:color="auto"/>
            <w:bottom w:val="none" w:sz="0" w:space="0" w:color="auto"/>
            <w:right w:val="none" w:sz="0" w:space="0" w:color="auto"/>
          </w:divBdr>
        </w:div>
        <w:div w:id="1640332645">
          <w:marLeft w:val="0"/>
          <w:marRight w:val="0"/>
          <w:marTop w:val="0"/>
          <w:marBottom w:val="0"/>
          <w:divBdr>
            <w:top w:val="none" w:sz="0" w:space="0" w:color="auto"/>
            <w:left w:val="none" w:sz="0" w:space="0" w:color="auto"/>
            <w:bottom w:val="none" w:sz="0" w:space="0" w:color="auto"/>
            <w:right w:val="none" w:sz="0" w:space="0" w:color="auto"/>
          </w:divBdr>
        </w:div>
        <w:div w:id="1212036165">
          <w:marLeft w:val="0"/>
          <w:marRight w:val="0"/>
          <w:marTop w:val="0"/>
          <w:marBottom w:val="0"/>
          <w:divBdr>
            <w:top w:val="none" w:sz="0" w:space="0" w:color="auto"/>
            <w:left w:val="none" w:sz="0" w:space="0" w:color="auto"/>
            <w:bottom w:val="none" w:sz="0" w:space="0" w:color="auto"/>
            <w:right w:val="none" w:sz="0" w:space="0" w:color="auto"/>
          </w:divBdr>
        </w:div>
        <w:div w:id="1275166293">
          <w:marLeft w:val="0"/>
          <w:marRight w:val="0"/>
          <w:marTop w:val="0"/>
          <w:marBottom w:val="0"/>
          <w:divBdr>
            <w:top w:val="none" w:sz="0" w:space="0" w:color="auto"/>
            <w:left w:val="none" w:sz="0" w:space="0" w:color="auto"/>
            <w:bottom w:val="none" w:sz="0" w:space="0" w:color="auto"/>
            <w:right w:val="none" w:sz="0" w:space="0" w:color="auto"/>
          </w:divBdr>
        </w:div>
        <w:div w:id="1054700992">
          <w:marLeft w:val="0"/>
          <w:marRight w:val="0"/>
          <w:marTop w:val="0"/>
          <w:marBottom w:val="0"/>
          <w:divBdr>
            <w:top w:val="none" w:sz="0" w:space="0" w:color="auto"/>
            <w:left w:val="none" w:sz="0" w:space="0" w:color="auto"/>
            <w:bottom w:val="none" w:sz="0" w:space="0" w:color="auto"/>
            <w:right w:val="none" w:sz="0" w:space="0" w:color="auto"/>
          </w:divBdr>
        </w:div>
      </w:divsChild>
    </w:div>
    <w:div w:id="1772385158">
      <w:bodyDiv w:val="1"/>
      <w:marLeft w:val="0"/>
      <w:marRight w:val="0"/>
      <w:marTop w:val="0"/>
      <w:marBottom w:val="0"/>
      <w:divBdr>
        <w:top w:val="none" w:sz="0" w:space="0" w:color="auto"/>
        <w:left w:val="none" w:sz="0" w:space="0" w:color="auto"/>
        <w:bottom w:val="none" w:sz="0" w:space="0" w:color="auto"/>
        <w:right w:val="none" w:sz="0" w:space="0" w:color="auto"/>
      </w:divBdr>
    </w:div>
    <w:div w:id="1773940791">
      <w:bodyDiv w:val="1"/>
      <w:marLeft w:val="0"/>
      <w:marRight w:val="0"/>
      <w:marTop w:val="0"/>
      <w:marBottom w:val="0"/>
      <w:divBdr>
        <w:top w:val="none" w:sz="0" w:space="0" w:color="auto"/>
        <w:left w:val="none" w:sz="0" w:space="0" w:color="auto"/>
        <w:bottom w:val="none" w:sz="0" w:space="0" w:color="auto"/>
        <w:right w:val="none" w:sz="0" w:space="0" w:color="auto"/>
      </w:divBdr>
    </w:div>
    <w:div w:id="1777171491">
      <w:bodyDiv w:val="1"/>
      <w:marLeft w:val="0"/>
      <w:marRight w:val="0"/>
      <w:marTop w:val="0"/>
      <w:marBottom w:val="0"/>
      <w:divBdr>
        <w:top w:val="none" w:sz="0" w:space="0" w:color="auto"/>
        <w:left w:val="none" w:sz="0" w:space="0" w:color="auto"/>
        <w:bottom w:val="none" w:sz="0" w:space="0" w:color="auto"/>
        <w:right w:val="none" w:sz="0" w:space="0" w:color="auto"/>
      </w:divBdr>
      <w:divsChild>
        <w:div w:id="1159230363">
          <w:marLeft w:val="0"/>
          <w:marRight w:val="0"/>
          <w:marTop w:val="0"/>
          <w:marBottom w:val="0"/>
          <w:divBdr>
            <w:top w:val="none" w:sz="0" w:space="0" w:color="auto"/>
            <w:left w:val="none" w:sz="0" w:space="0" w:color="auto"/>
            <w:bottom w:val="none" w:sz="0" w:space="0" w:color="auto"/>
            <w:right w:val="none" w:sz="0" w:space="0" w:color="auto"/>
          </w:divBdr>
        </w:div>
        <w:div w:id="447940245">
          <w:marLeft w:val="0"/>
          <w:marRight w:val="0"/>
          <w:marTop w:val="0"/>
          <w:marBottom w:val="0"/>
          <w:divBdr>
            <w:top w:val="none" w:sz="0" w:space="0" w:color="auto"/>
            <w:left w:val="none" w:sz="0" w:space="0" w:color="auto"/>
            <w:bottom w:val="none" w:sz="0" w:space="0" w:color="auto"/>
            <w:right w:val="none" w:sz="0" w:space="0" w:color="auto"/>
          </w:divBdr>
        </w:div>
        <w:div w:id="2028290555">
          <w:marLeft w:val="0"/>
          <w:marRight w:val="0"/>
          <w:marTop w:val="0"/>
          <w:marBottom w:val="0"/>
          <w:divBdr>
            <w:top w:val="none" w:sz="0" w:space="0" w:color="auto"/>
            <w:left w:val="none" w:sz="0" w:space="0" w:color="auto"/>
            <w:bottom w:val="none" w:sz="0" w:space="0" w:color="auto"/>
            <w:right w:val="none" w:sz="0" w:space="0" w:color="auto"/>
          </w:divBdr>
        </w:div>
        <w:div w:id="1256669249">
          <w:marLeft w:val="0"/>
          <w:marRight w:val="0"/>
          <w:marTop w:val="0"/>
          <w:marBottom w:val="0"/>
          <w:divBdr>
            <w:top w:val="none" w:sz="0" w:space="0" w:color="auto"/>
            <w:left w:val="none" w:sz="0" w:space="0" w:color="auto"/>
            <w:bottom w:val="none" w:sz="0" w:space="0" w:color="auto"/>
            <w:right w:val="none" w:sz="0" w:space="0" w:color="auto"/>
          </w:divBdr>
        </w:div>
        <w:div w:id="377123597">
          <w:marLeft w:val="0"/>
          <w:marRight w:val="0"/>
          <w:marTop w:val="0"/>
          <w:marBottom w:val="0"/>
          <w:divBdr>
            <w:top w:val="none" w:sz="0" w:space="0" w:color="auto"/>
            <w:left w:val="none" w:sz="0" w:space="0" w:color="auto"/>
            <w:bottom w:val="none" w:sz="0" w:space="0" w:color="auto"/>
            <w:right w:val="none" w:sz="0" w:space="0" w:color="auto"/>
          </w:divBdr>
        </w:div>
        <w:div w:id="1985158628">
          <w:marLeft w:val="0"/>
          <w:marRight w:val="0"/>
          <w:marTop w:val="0"/>
          <w:marBottom w:val="0"/>
          <w:divBdr>
            <w:top w:val="none" w:sz="0" w:space="0" w:color="auto"/>
            <w:left w:val="none" w:sz="0" w:space="0" w:color="auto"/>
            <w:bottom w:val="none" w:sz="0" w:space="0" w:color="auto"/>
            <w:right w:val="none" w:sz="0" w:space="0" w:color="auto"/>
          </w:divBdr>
        </w:div>
        <w:div w:id="1271163466">
          <w:marLeft w:val="0"/>
          <w:marRight w:val="0"/>
          <w:marTop w:val="0"/>
          <w:marBottom w:val="0"/>
          <w:divBdr>
            <w:top w:val="none" w:sz="0" w:space="0" w:color="auto"/>
            <w:left w:val="none" w:sz="0" w:space="0" w:color="auto"/>
            <w:bottom w:val="none" w:sz="0" w:space="0" w:color="auto"/>
            <w:right w:val="none" w:sz="0" w:space="0" w:color="auto"/>
          </w:divBdr>
        </w:div>
        <w:div w:id="1048258183">
          <w:marLeft w:val="0"/>
          <w:marRight w:val="0"/>
          <w:marTop w:val="0"/>
          <w:marBottom w:val="0"/>
          <w:divBdr>
            <w:top w:val="none" w:sz="0" w:space="0" w:color="auto"/>
            <w:left w:val="none" w:sz="0" w:space="0" w:color="auto"/>
            <w:bottom w:val="none" w:sz="0" w:space="0" w:color="auto"/>
            <w:right w:val="none" w:sz="0" w:space="0" w:color="auto"/>
          </w:divBdr>
        </w:div>
        <w:div w:id="219446567">
          <w:marLeft w:val="0"/>
          <w:marRight w:val="0"/>
          <w:marTop w:val="0"/>
          <w:marBottom w:val="0"/>
          <w:divBdr>
            <w:top w:val="none" w:sz="0" w:space="0" w:color="auto"/>
            <w:left w:val="none" w:sz="0" w:space="0" w:color="auto"/>
            <w:bottom w:val="none" w:sz="0" w:space="0" w:color="auto"/>
            <w:right w:val="none" w:sz="0" w:space="0" w:color="auto"/>
          </w:divBdr>
        </w:div>
        <w:div w:id="1576090408">
          <w:marLeft w:val="0"/>
          <w:marRight w:val="0"/>
          <w:marTop w:val="0"/>
          <w:marBottom w:val="0"/>
          <w:divBdr>
            <w:top w:val="none" w:sz="0" w:space="0" w:color="auto"/>
            <w:left w:val="none" w:sz="0" w:space="0" w:color="auto"/>
            <w:bottom w:val="none" w:sz="0" w:space="0" w:color="auto"/>
            <w:right w:val="none" w:sz="0" w:space="0" w:color="auto"/>
          </w:divBdr>
        </w:div>
        <w:div w:id="375541617">
          <w:marLeft w:val="0"/>
          <w:marRight w:val="0"/>
          <w:marTop w:val="0"/>
          <w:marBottom w:val="0"/>
          <w:divBdr>
            <w:top w:val="none" w:sz="0" w:space="0" w:color="auto"/>
            <w:left w:val="none" w:sz="0" w:space="0" w:color="auto"/>
            <w:bottom w:val="none" w:sz="0" w:space="0" w:color="auto"/>
            <w:right w:val="none" w:sz="0" w:space="0" w:color="auto"/>
          </w:divBdr>
        </w:div>
        <w:div w:id="1019308576">
          <w:marLeft w:val="0"/>
          <w:marRight w:val="0"/>
          <w:marTop w:val="0"/>
          <w:marBottom w:val="0"/>
          <w:divBdr>
            <w:top w:val="none" w:sz="0" w:space="0" w:color="auto"/>
            <w:left w:val="none" w:sz="0" w:space="0" w:color="auto"/>
            <w:bottom w:val="none" w:sz="0" w:space="0" w:color="auto"/>
            <w:right w:val="none" w:sz="0" w:space="0" w:color="auto"/>
          </w:divBdr>
        </w:div>
        <w:div w:id="2121876847">
          <w:marLeft w:val="0"/>
          <w:marRight w:val="0"/>
          <w:marTop w:val="0"/>
          <w:marBottom w:val="0"/>
          <w:divBdr>
            <w:top w:val="none" w:sz="0" w:space="0" w:color="auto"/>
            <w:left w:val="none" w:sz="0" w:space="0" w:color="auto"/>
            <w:bottom w:val="none" w:sz="0" w:space="0" w:color="auto"/>
            <w:right w:val="none" w:sz="0" w:space="0" w:color="auto"/>
          </w:divBdr>
        </w:div>
        <w:div w:id="1118911363">
          <w:marLeft w:val="0"/>
          <w:marRight w:val="0"/>
          <w:marTop w:val="0"/>
          <w:marBottom w:val="0"/>
          <w:divBdr>
            <w:top w:val="none" w:sz="0" w:space="0" w:color="auto"/>
            <w:left w:val="none" w:sz="0" w:space="0" w:color="auto"/>
            <w:bottom w:val="none" w:sz="0" w:space="0" w:color="auto"/>
            <w:right w:val="none" w:sz="0" w:space="0" w:color="auto"/>
          </w:divBdr>
        </w:div>
        <w:div w:id="968901919">
          <w:marLeft w:val="0"/>
          <w:marRight w:val="0"/>
          <w:marTop w:val="0"/>
          <w:marBottom w:val="0"/>
          <w:divBdr>
            <w:top w:val="none" w:sz="0" w:space="0" w:color="auto"/>
            <w:left w:val="none" w:sz="0" w:space="0" w:color="auto"/>
            <w:bottom w:val="none" w:sz="0" w:space="0" w:color="auto"/>
            <w:right w:val="none" w:sz="0" w:space="0" w:color="auto"/>
          </w:divBdr>
        </w:div>
        <w:div w:id="1163928756">
          <w:marLeft w:val="0"/>
          <w:marRight w:val="0"/>
          <w:marTop w:val="0"/>
          <w:marBottom w:val="0"/>
          <w:divBdr>
            <w:top w:val="none" w:sz="0" w:space="0" w:color="auto"/>
            <w:left w:val="none" w:sz="0" w:space="0" w:color="auto"/>
            <w:bottom w:val="none" w:sz="0" w:space="0" w:color="auto"/>
            <w:right w:val="none" w:sz="0" w:space="0" w:color="auto"/>
          </w:divBdr>
        </w:div>
        <w:div w:id="372658837">
          <w:marLeft w:val="0"/>
          <w:marRight w:val="0"/>
          <w:marTop w:val="0"/>
          <w:marBottom w:val="0"/>
          <w:divBdr>
            <w:top w:val="none" w:sz="0" w:space="0" w:color="auto"/>
            <w:left w:val="none" w:sz="0" w:space="0" w:color="auto"/>
            <w:bottom w:val="none" w:sz="0" w:space="0" w:color="auto"/>
            <w:right w:val="none" w:sz="0" w:space="0" w:color="auto"/>
          </w:divBdr>
        </w:div>
        <w:div w:id="1156989969">
          <w:marLeft w:val="0"/>
          <w:marRight w:val="0"/>
          <w:marTop w:val="0"/>
          <w:marBottom w:val="0"/>
          <w:divBdr>
            <w:top w:val="none" w:sz="0" w:space="0" w:color="auto"/>
            <w:left w:val="none" w:sz="0" w:space="0" w:color="auto"/>
            <w:bottom w:val="none" w:sz="0" w:space="0" w:color="auto"/>
            <w:right w:val="none" w:sz="0" w:space="0" w:color="auto"/>
          </w:divBdr>
        </w:div>
        <w:div w:id="1335498039">
          <w:marLeft w:val="0"/>
          <w:marRight w:val="0"/>
          <w:marTop w:val="0"/>
          <w:marBottom w:val="0"/>
          <w:divBdr>
            <w:top w:val="none" w:sz="0" w:space="0" w:color="auto"/>
            <w:left w:val="none" w:sz="0" w:space="0" w:color="auto"/>
            <w:bottom w:val="none" w:sz="0" w:space="0" w:color="auto"/>
            <w:right w:val="none" w:sz="0" w:space="0" w:color="auto"/>
          </w:divBdr>
        </w:div>
        <w:div w:id="1642230404">
          <w:marLeft w:val="0"/>
          <w:marRight w:val="0"/>
          <w:marTop w:val="0"/>
          <w:marBottom w:val="0"/>
          <w:divBdr>
            <w:top w:val="none" w:sz="0" w:space="0" w:color="auto"/>
            <w:left w:val="none" w:sz="0" w:space="0" w:color="auto"/>
            <w:bottom w:val="none" w:sz="0" w:space="0" w:color="auto"/>
            <w:right w:val="none" w:sz="0" w:space="0" w:color="auto"/>
          </w:divBdr>
        </w:div>
        <w:div w:id="1452822591">
          <w:marLeft w:val="0"/>
          <w:marRight w:val="0"/>
          <w:marTop w:val="0"/>
          <w:marBottom w:val="0"/>
          <w:divBdr>
            <w:top w:val="none" w:sz="0" w:space="0" w:color="auto"/>
            <w:left w:val="none" w:sz="0" w:space="0" w:color="auto"/>
            <w:bottom w:val="none" w:sz="0" w:space="0" w:color="auto"/>
            <w:right w:val="none" w:sz="0" w:space="0" w:color="auto"/>
          </w:divBdr>
        </w:div>
        <w:div w:id="556287168">
          <w:marLeft w:val="0"/>
          <w:marRight w:val="0"/>
          <w:marTop w:val="0"/>
          <w:marBottom w:val="0"/>
          <w:divBdr>
            <w:top w:val="none" w:sz="0" w:space="0" w:color="auto"/>
            <w:left w:val="none" w:sz="0" w:space="0" w:color="auto"/>
            <w:bottom w:val="none" w:sz="0" w:space="0" w:color="auto"/>
            <w:right w:val="none" w:sz="0" w:space="0" w:color="auto"/>
          </w:divBdr>
        </w:div>
        <w:div w:id="175852027">
          <w:marLeft w:val="0"/>
          <w:marRight w:val="0"/>
          <w:marTop w:val="0"/>
          <w:marBottom w:val="0"/>
          <w:divBdr>
            <w:top w:val="none" w:sz="0" w:space="0" w:color="auto"/>
            <w:left w:val="none" w:sz="0" w:space="0" w:color="auto"/>
            <w:bottom w:val="none" w:sz="0" w:space="0" w:color="auto"/>
            <w:right w:val="none" w:sz="0" w:space="0" w:color="auto"/>
          </w:divBdr>
        </w:div>
        <w:div w:id="1160344189">
          <w:marLeft w:val="0"/>
          <w:marRight w:val="0"/>
          <w:marTop w:val="0"/>
          <w:marBottom w:val="0"/>
          <w:divBdr>
            <w:top w:val="none" w:sz="0" w:space="0" w:color="auto"/>
            <w:left w:val="none" w:sz="0" w:space="0" w:color="auto"/>
            <w:bottom w:val="none" w:sz="0" w:space="0" w:color="auto"/>
            <w:right w:val="none" w:sz="0" w:space="0" w:color="auto"/>
          </w:divBdr>
        </w:div>
        <w:div w:id="1521774366">
          <w:marLeft w:val="0"/>
          <w:marRight w:val="0"/>
          <w:marTop w:val="0"/>
          <w:marBottom w:val="0"/>
          <w:divBdr>
            <w:top w:val="none" w:sz="0" w:space="0" w:color="auto"/>
            <w:left w:val="none" w:sz="0" w:space="0" w:color="auto"/>
            <w:bottom w:val="none" w:sz="0" w:space="0" w:color="auto"/>
            <w:right w:val="none" w:sz="0" w:space="0" w:color="auto"/>
          </w:divBdr>
        </w:div>
      </w:divsChild>
    </w:div>
    <w:div w:id="1778211476">
      <w:bodyDiv w:val="1"/>
      <w:marLeft w:val="0"/>
      <w:marRight w:val="0"/>
      <w:marTop w:val="0"/>
      <w:marBottom w:val="0"/>
      <w:divBdr>
        <w:top w:val="none" w:sz="0" w:space="0" w:color="auto"/>
        <w:left w:val="none" w:sz="0" w:space="0" w:color="auto"/>
        <w:bottom w:val="none" w:sz="0" w:space="0" w:color="auto"/>
        <w:right w:val="none" w:sz="0" w:space="0" w:color="auto"/>
      </w:divBdr>
    </w:div>
    <w:div w:id="1799102898">
      <w:bodyDiv w:val="1"/>
      <w:marLeft w:val="0"/>
      <w:marRight w:val="0"/>
      <w:marTop w:val="0"/>
      <w:marBottom w:val="0"/>
      <w:divBdr>
        <w:top w:val="none" w:sz="0" w:space="0" w:color="auto"/>
        <w:left w:val="none" w:sz="0" w:space="0" w:color="auto"/>
        <w:bottom w:val="none" w:sz="0" w:space="0" w:color="auto"/>
        <w:right w:val="none" w:sz="0" w:space="0" w:color="auto"/>
      </w:divBdr>
    </w:div>
    <w:div w:id="1805198596">
      <w:bodyDiv w:val="1"/>
      <w:marLeft w:val="0"/>
      <w:marRight w:val="0"/>
      <w:marTop w:val="0"/>
      <w:marBottom w:val="0"/>
      <w:divBdr>
        <w:top w:val="none" w:sz="0" w:space="0" w:color="auto"/>
        <w:left w:val="none" w:sz="0" w:space="0" w:color="auto"/>
        <w:bottom w:val="none" w:sz="0" w:space="0" w:color="auto"/>
        <w:right w:val="none" w:sz="0" w:space="0" w:color="auto"/>
      </w:divBdr>
    </w:div>
    <w:div w:id="1807627929">
      <w:bodyDiv w:val="1"/>
      <w:marLeft w:val="0"/>
      <w:marRight w:val="0"/>
      <w:marTop w:val="0"/>
      <w:marBottom w:val="0"/>
      <w:divBdr>
        <w:top w:val="none" w:sz="0" w:space="0" w:color="auto"/>
        <w:left w:val="none" w:sz="0" w:space="0" w:color="auto"/>
        <w:bottom w:val="none" w:sz="0" w:space="0" w:color="auto"/>
        <w:right w:val="none" w:sz="0" w:space="0" w:color="auto"/>
      </w:divBdr>
      <w:divsChild>
        <w:div w:id="1060056302">
          <w:marLeft w:val="0"/>
          <w:marRight w:val="0"/>
          <w:marTop w:val="0"/>
          <w:marBottom w:val="0"/>
          <w:divBdr>
            <w:top w:val="none" w:sz="0" w:space="0" w:color="auto"/>
            <w:left w:val="none" w:sz="0" w:space="0" w:color="auto"/>
            <w:bottom w:val="none" w:sz="0" w:space="0" w:color="auto"/>
            <w:right w:val="none" w:sz="0" w:space="0" w:color="auto"/>
          </w:divBdr>
        </w:div>
        <w:div w:id="1260868121">
          <w:marLeft w:val="0"/>
          <w:marRight w:val="0"/>
          <w:marTop w:val="0"/>
          <w:marBottom w:val="0"/>
          <w:divBdr>
            <w:top w:val="none" w:sz="0" w:space="0" w:color="auto"/>
            <w:left w:val="none" w:sz="0" w:space="0" w:color="auto"/>
            <w:bottom w:val="none" w:sz="0" w:space="0" w:color="auto"/>
            <w:right w:val="none" w:sz="0" w:space="0" w:color="auto"/>
          </w:divBdr>
        </w:div>
        <w:div w:id="395275237">
          <w:marLeft w:val="0"/>
          <w:marRight w:val="0"/>
          <w:marTop w:val="0"/>
          <w:marBottom w:val="0"/>
          <w:divBdr>
            <w:top w:val="none" w:sz="0" w:space="0" w:color="auto"/>
            <w:left w:val="none" w:sz="0" w:space="0" w:color="auto"/>
            <w:bottom w:val="none" w:sz="0" w:space="0" w:color="auto"/>
            <w:right w:val="none" w:sz="0" w:space="0" w:color="auto"/>
          </w:divBdr>
        </w:div>
        <w:div w:id="1414551866">
          <w:marLeft w:val="0"/>
          <w:marRight w:val="0"/>
          <w:marTop w:val="0"/>
          <w:marBottom w:val="0"/>
          <w:divBdr>
            <w:top w:val="none" w:sz="0" w:space="0" w:color="auto"/>
            <w:left w:val="none" w:sz="0" w:space="0" w:color="auto"/>
            <w:bottom w:val="none" w:sz="0" w:space="0" w:color="auto"/>
            <w:right w:val="none" w:sz="0" w:space="0" w:color="auto"/>
          </w:divBdr>
        </w:div>
        <w:div w:id="460733501">
          <w:marLeft w:val="0"/>
          <w:marRight w:val="0"/>
          <w:marTop w:val="0"/>
          <w:marBottom w:val="0"/>
          <w:divBdr>
            <w:top w:val="none" w:sz="0" w:space="0" w:color="auto"/>
            <w:left w:val="none" w:sz="0" w:space="0" w:color="auto"/>
            <w:bottom w:val="none" w:sz="0" w:space="0" w:color="auto"/>
            <w:right w:val="none" w:sz="0" w:space="0" w:color="auto"/>
          </w:divBdr>
        </w:div>
        <w:div w:id="101845689">
          <w:marLeft w:val="0"/>
          <w:marRight w:val="0"/>
          <w:marTop w:val="0"/>
          <w:marBottom w:val="0"/>
          <w:divBdr>
            <w:top w:val="none" w:sz="0" w:space="0" w:color="auto"/>
            <w:left w:val="none" w:sz="0" w:space="0" w:color="auto"/>
            <w:bottom w:val="none" w:sz="0" w:space="0" w:color="auto"/>
            <w:right w:val="none" w:sz="0" w:space="0" w:color="auto"/>
          </w:divBdr>
        </w:div>
        <w:div w:id="1962681771">
          <w:marLeft w:val="0"/>
          <w:marRight w:val="0"/>
          <w:marTop w:val="0"/>
          <w:marBottom w:val="0"/>
          <w:divBdr>
            <w:top w:val="none" w:sz="0" w:space="0" w:color="auto"/>
            <w:left w:val="none" w:sz="0" w:space="0" w:color="auto"/>
            <w:bottom w:val="none" w:sz="0" w:space="0" w:color="auto"/>
            <w:right w:val="none" w:sz="0" w:space="0" w:color="auto"/>
          </w:divBdr>
        </w:div>
        <w:div w:id="795414488">
          <w:marLeft w:val="0"/>
          <w:marRight w:val="0"/>
          <w:marTop w:val="0"/>
          <w:marBottom w:val="0"/>
          <w:divBdr>
            <w:top w:val="none" w:sz="0" w:space="0" w:color="auto"/>
            <w:left w:val="none" w:sz="0" w:space="0" w:color="auto"/>
            <w:bottom w:val="none" w:sz="0" w:space="0" w:color="auto"/>
            <w:right w:val="none" w:sz="0" w:space="0" w:color="auto"/>
          </w:divBdr>
        </w:div>
        <w:div w:id="1864972388">
          <w:marLeft w:val="0"/>
          <w:marRight w:val="0"/>
          <w:marTop w:val="0"/>
          <w:marBottom w:val="0"/>
          <w:divBdr>
            <w:top w:val="none" w:sz="0" w:space="0" w:color="auto"/>
            <w:left w:val="none" w:sz="0" w:space="0" w:color="auto"/>
            <w:bottom w:val="none" w:sz="0" w:space="0" w:color="auto"/>
            <w:right w:val="none" w:sz="0" w:space="0" w:color="auto"/>
          </w:divBdr>
        </w:div>
      </w:divsChild>
    </w:div>
    <w:div w:id="1812478173">
      <w:bodyDiv w:val="1"/>
      <w:marLeft w:val="0"/>
      <w:marRight w:val="0"/>
      <w:marTop w:val="0"/>
      <w:marBottom w:val="0"/>
      <w:divBdr>
        <w:top w:val="none" w:sz="0" w:space="0" w:color="auto"/>
        <w:left w:val="none" w:sz="0" w:space="0" w:color="auto"/>
        <w:bottom w:val="none" w:sz="0" w:space="0" w:color="auto"/>
        <w:right w:val="none" w:sz="0" w:space="0" w:color="auto"/>
      </w:divBdr>
    </w:div>
    <w:div w:id="1813209241">
      <w:bodyDiv w:val="1"/>
      <w:marLeft w:val="0"/>
      <w:marRight w:val="0"/>
      <w:marTop w:val="0"/>
      <w:marBottom w:val="0"/>
      <w:divBdr>
        <w:top w:val="none" w:sz="0" w:space="0" w:color="auto"/>
        <w:left w:val="none" w:sz="0" w:space="0" w:color="auto"/>
        <w:bottom w:val="none" w:sz="0" w:space="0" w:color="auto"/>
        <w:right w:val="none" w:sz="0" w:space="0" w:color="auto"/>
      </w:divBdr>
    </w:div>
    <w:div w:id="1834758662">
      <w:bodyDiv w:val="1"/>
      <w:marLeft w:val="0"/>
      <w:marRight w:val="0"/>
      <w:marTop w:val="0"/>
      <w:marBottom w:val="0"/>
      <w:divBdr>
        <w:top w:val="none" w:sz="0" w:space="0" w:color="auto"/>
        <w:left w:val="none" w:sz="0" w:space="0" w:color="auto"/>
        <w:bottom w:val="none" w:sz="0" w:space="0" w:color="auto"/>
        <w:right w:val="none" w:sz="0" w:space="0" w:color="auto"/>
      </w:divBdr>
    </w:div>
    <w:div w:id="1836533543">
      <w:bodyDiv w:val="1"/>
      <w:marLeft w:val="0"/>
      <w:marRight w:val="0"/>
      <w:marTop w:val="0"/>
      <w:marBottom w:val="0"/>
      <w:divBdr>
        <w:top w:val="none" w:sz="0" w:space="0" w:color="auto"/>
        <w:left w:val="none" w:sz="0" w:space="0" w:color="auto"/>
        <w:bottom w:val="none" w:sz="0" w:space="0" w:color="auto"/>
        <w:right w:val="none" w:sz="0" w:space="0" w:color="auto"/>
      </w:divBdr>
    </w:div>
    <w:div w:id="1847134312">
      <w:bodyDiv w:val="1"/>
      <w:marLeft w:val="0"/>
      <w:marRight w:val="0"/>
      <w:marTop w:val="0"/>
      <w:marBottom w:val="0"/>
      <w:divBdr>
        <w:top w:val="none" w:sz="0" w:space="0" w:color="auto"/>
        <w:left w:val="none" w:sz="0" w:space="0" w:color="auto"/>
        <w:bottom w:val="none" w:sz="0" w:space="0" w:color="auto"/>
        <w:right w:val="none" w:sz="0" w:space="0" w:color="auto"/>
      </w:divBdr>
    </w:div>
    <w:div w:id="1848792674">
      <w:bodyDiv w:val="1"/>
      <w:marLeft w:val="0"/>
      <w:marRight w:val="0"/>
      <w:marTop w:val="0"/>
      <w:marBottom w:val="0"/>
      <w:divBdr>
        <w:top w:val="none" w:sz="0" w:space="0" w:color="auto"/>
        <w:left w:val="none" w:sz="0" w:space="0" w:color="auto"/>
        <w:bottom w:val="none" w:sz="0" w:space="0" w:color="auto"/>
        <w:right w:val="none" w:sz="0" w:space="0" w:color="auto"/>
      </w:divBdr>
    </w:div>
    <w:div w:id="1863397765">
      <w:bodyDiv w:val="1"/>
      <w:marLeft w:val="0"/>
      <w:marRight w:val="0"/>
      <w:marTop w:val="0"/>
      <w:marBottom w:val="0"/>
      <w:divBdr>
        <w:top w:val="none" w:sz="0" w:space="0" w:color="auto"/>
        <w:left w:val="none" w:sz="0" w:space="0" w:color="auto"/>
        <w:bottom w:val="none" w:sz="0" w:space="0" w:color="auto"/>
        <w:right w:val="none" w:sz="0" w:space="0" w:color="auto"/>
      </w:divBdr>
    </w:div>
    <w:div w:id="1871674765">
      <w:bodyDiv w:val="1"/>
      <w:marLeft w:val="0"/>
      <w:marRight w:val="0"/>
      <w:marTop w:val="0"/>
      <w:marBottom w:val="0"/>
      <w:divBdr>
        <w:top w:val="none" w:sz="0" w:space="0" w:color="auto"/>
        <w:left w:val="none" w:sz="0" w:space="0" w:color="auto"/>
        <w:bottom w:val="none" w:sz="0" w:space="0" w:color="auto"/>
        <w:right w:val="none" w:sz="0" w:space="0" w:color="auto"/>
      </w:divBdr>
    </w:div>
    <w:div w:id="1880430409">
      <w:bodyDiv w:val="1"/>
      <w:marLeft w:val="0"/>
      <w:marRight w:val="0"/>
      <w:marTop w:val="0"/>
      <w:marBottom w:val="0"/>
      <w:divBdr>
        <w:top w:val="none" w:sz="0" w:space="0" w:color="auto"/>
        <w:left w:val="none" w:sz="0" w:space="0" w:color="auto"/>
        <w:bottom w:val="none" w:sz="0" w:space="0" w:color="auto"/>
        <w:right w:val="none" w:sz="0" w:space="0" w:color="auto"/>
      </w:divBdr>
    </w:div>
    <w:div w:id="1883519250">
      <w:bodyDiv w:val="1"/>
      <w:marLeft w:val="0"/>
      <w:marRight w:val="0"/>
      <w:marTop w:val="0"/>
      <w:marBottom w:val="0"/>
      <w:divBdr>
        <w:top w:val="none" w:sz="0" w:space="0" w:color="auto"/>
        <w:left w:val="none" w:sz="0" w:space="0" w:color="auto"/>
        <w:bottom w:val="none" w:sz="0" w:space="0" w:color="auto"/>
        <w:right w:val="none" w:sz="0" w:space="0" w:color="auto"/>
      </w:divBdr>
    </w:div>
    <w:div w:id="1933658403">
      <w:bodyDiv w:val="1"/>
      <w:marLeft w:val="0"/>
      <w:marRight w:val="0"/>
      <w:marTop w:val="0"/>
      <w:marBottom w:val="0"/>
      <w:divBdr>
        <w:top w:val="none" w:sz="0" w:space="0" w:color="auto"/>
        <w:left w:val="none" w:sz="0" w:space="0" w:color="auto"/>
        <w:bottom w:val="none" w:sz="0" w:space="0" w:color="auto"/>
        <w:right w:val="none" w:sz="0" w:space="0" w:color="auto"/>
      </w:divBdr>
      <w:divsChild>
        <w:div w:id="1540047355">
          <w:marLeft w:val="0"/>
          <w:marRight w:val="0"/>
          <w:marTop w:val="0"/>
          <w:marBottom w:val="0"/>
          <w:divBdr>
            <w:top w:val="none" w:sz="0" w:space="0" w:color="auto"/>
            <w:left w:val="none" w:sz="0" w:space="0" w:color="auto"/>
            <w:bottom w:val="none" w:sz="0" w:space="0" w:color="auto"/>
            <w:right w:val="none" w:sz="0" w:space="0" w:color="auto"/>
          </w:divBdr>
          <w:divsChild>
            <w:div w:id="1168523164">
              <w:marLeft w:val="0"/>
              <w:marRight w:val="0"/>
              <w:marTop w:val="0"/>
              <w:marBottom w:val="0"/>
              <w:divBdr>
                <w:top w:val="none" w:sz="0" w:space="0" w:color="auto"/>
                <w:left w:val="none" w:sz="0" w:space="0" w:color="auto"/>
                <w:bottom w:val="none" w:sz="0" w:space="0" w:color="auto"/>
                <w:right w:val="none" w:sz="0" w:space="0" w:color="auto"/>
              </w:divBdr>
            </w:div>
            <w:div w:id="1940018667">
              <w:marLeft w:val="0"/>
              <w:marRight w:val="0"/>
              <w:marTop w:val="0"/>
              <w:marBottom w:val="0"/>
              <w:divBdr>
                <w:top w:val="none" w:sz="0" w:space="0" w:color="auto"/>
                <w:left w:val="none" w:sz="0" w:space="0" w:color="auto"/>
                <w:bottom w:val="none" w:sz="0" w:space="0" w:color="auto"/>
                <w:right w:val="none" w:sz="0" w:space="0" w:color="auto"/>
              </w:divBdr>
            </w:div>
            <w:div w:id="538471834">
              <w:marLeft w:val="0"/>
              <w:marRight w:val="0"/>
              <w:marTop w:val="0"/>
              <w:marBottom w:val="0"/>
              <w:divBdr>
                <w:top w:val="none" w:sz="0" w:space="0" w:color="auto"/>
                <w:left w:val="none" w:sz="0" w:space="0" w:color="auto"/>
                <w:bottom w:val="none" w:sz="0" w:space="0" w:color="auto"/>
                <w:right w:val="none" w:sz="0" w:space="0" w:color="auto"/>
              </w:divBdr>
            </w:div>
            <w:div w:id="2082558243">
              <w:marLeft w:val="0"/>
              <w:marRight w:val="0"/>
              <w:marTop w:val="0"/>
              <w:marBottom w:val="0"/>
              <w:divBdr>
                <w:top w:val="none" w:sz="0" w:space="0" w:color="auto"/>
                <w:left w:val="none" w:sz="0" w:space="0" w:color="auto"/>
                <w:bottom w:val="none" w:sz="0" w:space="0" w:color="auto"/>
                <w:right w:val="none" w:sz="0" w:space="0" w:color="auto"/>
              </w:divBdr>
            </w:div>
            <w:div w:id="1556621837">
              <w:marLeft w:val="0"/>
              <w:marRight w:val="0"/>
              <w:marTop w:val="0"/>
              <w:marBottom w:val="0"/>
              <w:divBdr>
                <w:top w:val="none" w:sz="0" w:space="0" w:color="auto"/>
                <w:left w:val="none" w:sz="0" w:space="0" w:color="auto"/>
                <w:bottom w:val="none" w:sz="0" w:space="0" w:color="auto"/>
                <w:right w:val="none" w:sz="0" w:space="0" w:color="auto"/>
              </w:divBdr>
            </w:div>
            <w:div w:id="1337153733">
              <w:marLeft w:val="0"/>
              <w:marRight w:val="0"/>
              <w:marTop w:val="0"/>
              <w:marBottom w:val="0"/>
              <w:divBdr>
                <w:top w:val="none" w:sz="0" w:space="0" w:color="auto"/>
                <w:left w:val="none" w:sz="0" w:space="0" w:color="auto"/>
                <w:bottom w:val="none" w:sz="0" w:space="0" w:color="auto"/>
                <w:right w:val="none" w:sz="0" w:space="0" w:color="auto"/>
              </w:divBdr>
            </w:div>
            <w:div w:id="2078432763">
              <w:marLeft w:val="0"/>
              <w:marRight w:val="0"/>
              <w:marTop w:val="0"/>
              <w:marBottom w:val="0"/>
              <w:divBdr>
                <w:top w:val="none" w:sz="0" w:space="0" w:color="auto"/>
                <w:left w:val="none" w:sz="0" w:space="0" w:color="auto"/>
                <w:bottom w:val="none" w:sz="0" w:space="0" w:color="auto"/>
                <w:right w:val="none" w:sz="0" w:space="0" w:color="auto"/>
              </w:divBdr>
            </w:div>
            <w:div w:id="77336868">
              <w:marLeft w:val="0"/>
              <w:marRight w:val="0"/>
              <w:marTop w:val="0"/>
              <w:marBottom w:val="0"/>
              <w:divBdr>
                <w:top w:val="none" w:sz="0" w:space="0" w:color="auto"/>
                <w:left w:val="none" w:sz="0" w:space="0" w:color="auto"/>
                <w:bottom w:val="none" w:sz="0" w:space="0" w:color="auto"/>
                <w:right w:val="none" w:sz="0" w:space="0" w:color="auto"/>
              </w:divBdr>
            </w:div>
            <w:div w:id="338435142">
              <w:marLeft w:val="0"/>
              <w:marRight w:val="0"/>
              <w:marTop w:val="0"/>
              <w:marBottom w:val="0"/>
              <w:divBdr>
                <w:top w:val="none" w:sz="0" w:space="0" w:color="auto"/>
                <w:left w:val="none" w:sz="0" w:space="0" w:color="auto"/>
                <w:bottom w:val="none" w:sz="0" w:space="0" w:color="auto"/>
                <w:right w:val="none" w:sz="0" w:space="0" w:color="auto"/>
              </w:divBdr>
            </w:div>
            <w:div w:id="1226985732">
              <w:marLeft w:val="0"/>
              <w:marRight w:val="0"/>
              <w:marTop w:val="0"/>
              <w:marBottom w:val="0"/>
              <w:divBdr>
                <w:top w:val="none" w:sz="0" w:space="0" w:color="auto"/>
                <w:left w:val="none" w:sz="0" w:space="0" w:color="auto"/>
                <w:bottom w:val="none" w:sz="0" w:space="0" w:color="auto"/>
                <w:right w:val="none" w:sz="0" w:space="0" w:color="auto"/>
              </w:divBdr>
            </w:div>
            <w:div w:id="1803694585">
              <w:marLeft w:val="0"/>
              <w:marRight w:val="0"/>
              <w:marTop w:val="0"/>
              <w:marBottom w:val="0"/>
              <w:divBdr>
                <w:top w:val="none" w:sz="0" w:space="0" w:color="auto"/>
                <w:left w:val="none" w:sz="0" w:space="0" w:color="auto"/>
                <w:bottom w:val="none" w:sz="0" w:space="0" w:color="auto"/>
                <w:right w:val="none" w:sz="0" w:space="0" w:color="auto"/>
              </w:divBdr>
            </w:div>
            <w:div w:id="162089664">
              <w:marLeft w:val="0"/>
              <w:marRight w:val="0"/>
              <w:marTop w:val="0"/>
              <w:marBottom w:val="0"/>
              <w:divBdr>
                <w:top w:val="none" w:sz="0" w:space="0" w:color="auto"/>
                <w:left w:val="none" w:sz="0" w:space="0" w:color="auto"/>
                <w:bottom w:val="none" w:sz="0" w:space="0" w:color="auto"/>
                <w:right w:val="none" w:sz="0" w:space="0" w:color="auto"/>
              </w:divBdr>
            </w:div>
            <w:div w:id="249587110">
              <w:marLeft w:val="0"/>
              <w:marRight w:val="0"/>
              <w:marTop w:val="0"/>
              <w:marBottom w:val="0"/>
              <w:divBdr>
                <w:top w:val="none" w:sz="0" w:space="0" w:color="auto"/>
                <w:left w:val="none" w:sz="0" w:space="0" w:color="auto"/>
                <w:bottom w:val="none" w:sz="0" w:space="0" w:color="auto"/>
                <w:right w:val="none" w:sz="0" w:space="0" w:color="auto"/>
              </w:divBdr>
            </w:div>
            <w:div w:id="1006590993">
              <w:marLeft w:val="0"/>
              <w:marRight w:val="0"/>
              <w:marTop w:val="0"/>
              <w:marBottom w:val="0"/>
              <w:divBdr>
                <w:top w:val="none" w:sz="0" w:space="0" w:color="auto"/>
                <w:left w:val="none" w:sz="0" w:space="0" w:color="auto"/>
                <w:bottom w:val="none" w:sz="0" w:space="0" w:color="auto"/>
                <w:right w:val="none" w:sz="0" w:space="0" w:color="auto"/>
              </w:divBdr>
            </w:div>
            <w:div w:id="165244867">
              <w:marLeft w:val="0"/>
              <w:marRight w:val="0"/>
              <w:marTop w:val="0"/>
              <w:marBottom w:val="0"/>
              <w:divBdr>
                <w:top w:val="none" w:sz="0" w:space="0" w:color="auto"/>
                <w:left w:val="none" w:sz="0" w:space="0" w:color="auto"/>
                <w:bottom w:val="none" w:sz="0" w:space="0" w:color="auto"/>
                <w:right w:val="none" w:sz="0" w:space="0" w:color="auto"/>
              </w:divBdr>
            </w:div>
            <w:div w:id="1366057163">
              <w:marLeft w:val="0"/>
              <w:marRight w:val="0"/>
              <w:marTop w:val="0"/>
              <w:marBottom w:val="0"/>
              <w:divBdr>
                <w:top w:val="none" w:sz="0" w:space="0" w:color="auto"/>
                <w:left w:val="none" w:sz="0" w:space="0" w:color="auto"/>
                <w:bottom w:val="none" w:sz="0" w:space="0" w:color="auto"/>
                <w:right w:val="none" w:sz="0" w:space="0" w:color="auto"/>
              </w:divBdr>
            </w:div>
            <w:div w:id="1392189984">
              <w:marLeft w:val="0"/>
              <w:marRight w:val="0"/>
              <w:marTop w:val="0"/>
              <w:marBottom w:val="0"/>
              <w:divBdr>
                <w:top w:val="none" w:sz="0" w:space="0" w:color="auto"/>
                <w:left w:val="none" w:sz="0" w:space="0" w:color="auto"/>
                <w:bottom w:val="none" w:sz="0" w:space="0" w:color="auto"/>
                <w:right w:val="none" w:sz="0" w:space="0" w:color="auto"/>
              </w:divBdr>
            </w:div>
            <w:div w:id="1054743580">
              <w:marLeft w:val="0"/>
              <w:marRight w:val="0"/>
              <w:marTop w:val="0"/>
              <w:marBottom w:val="0"/>
              <w:divBdr>
                <w:top w:val="none" w:sz="0" w:space="0" w:color="auto"/>
                <w:left w:val="none" w:sz="0" w:space="0" w:color="auto"/>
                <w:bottom w:val="none" w:sz="0" w:space="0" w:color="auto"/>
                <w:right w:val="none" w:sz="0" w:space="0" w:color="auto"/>
              </w:divBdr>
            </w:div>
            <w:div w:id="1465079696">
              <w:marLeft w:val="0"/>
              <w:marRight w:val="0"/>
              <w:marTop w:val="0"/>
              <w:marBottom w:val="0"/>
              <w:divBdr>
                <w:top w:val="none" w:sz="0" w:space="0" w:color="auto"/>
                <w:left w:val="none" w:sz="0" w:space="0" w:color="auto"/>
                <w:bottom w:val="none" w:sz="0" w:space="0" w:color="auto"/>
                <w:right w:val="none" w:sz="0" w:space="0" w:color="auto"/>
              </w:divBdr>
            </w:div>
          </w:divsChild>
        </w:div>
        <w:div w:id="1434401022">
          <w:marLeft w:val="0"/>
          <w:marRight w:val="0"/>
          <w:marTop w:val="0"/>
          <w:marBottom w:val="0"/>
          <w:divBdr>
            <w:top w:val="none" w:sz="0" w:space="0" w:color="auto"/>
            <w:left w:val="none" w:sz="0" w:space="0" w:color="auto"/>
            <w:bottom w:val="none" w:sz="0" w:space="0" w:color="auto"/>
            <w:right w:val="none" w:sz="0" w:space="0" w:color="auto"/>
          </w:divBdr>
          <w:divsChild>
            <w:div w:id="340860752">
              <w:marLeft w:val="0"/>
              <w:marRight w:val="0"/>
              <w:marTop w:val="0"/>
              <w:marBottom w:val="0"/>
              <w:divBdr>
                <w:top w:val="none" w:sz="0" w:space="0" w:color="auto"/>
                <w:left w:val="none" w:sz="0" w:space="0" w:color="auto"/>
                <w:bottom w:val="none" w:sz="0" w:space="0" w:color="auto"/>
                <w:right w:val="none" w:sz="0" w:space="0" w:color="auto"/>
              </w:divBdr>
            </w:div>
            <w:div w:id="1143543655">
              <w:marLeft w:val="0"/>
              <w:marRight w:val="0"/>
              <w:marTop w:val="0"/>
              <w:marBottom w:val="0"/>
              <w:divBdr>
                <w:top w:val="none" w:sz="0" w:space="0" w:color="auto"/>
                <w:left w:val="none" w:sz="0" w:space="0" w:color="auto"/>
                <w:bottom w:val="none" w:sz="0" w:space="0" w:color="auto"/>
                <w:right w:val="none" w:sz="0" w:space="0" w:color="auto"/>
              </w:divBdr>
            </w:div>
            <w:div w:id="903175739">
              <w:marLeft w:val="0"/>
              <w:marRight w:val="0"/>
              <w:marTop w:val="0"/>
              <w:marBottom w:val="0"/>
              <w:divBdr>
                <w:top w:val="none" w:sz="0" w:space="0" w:color="auto"/>
                <w:left w:val="none" w:sz="0" w:space="0" w:color="auto"/>
                <w:bottom w:val="none" w:sz="0" w:space="0" w:color="auto"/>
                <w:right w:val="none" w:sz="0" w:space="0" w:color="auto"/>
              </w:divBdr>
            </w:div>
            <w:div w:id="603926595">
              <w:marLeft w:val="0"/>
              <w:marRight w:val="0"/>
              <w:marTop w:val="0"/>
              <w:marBottom w:val="0"/>
              <w:divBdr>
                <w:top w:val="none" w:sz="0" w:space="0" w:color="auto"/>
                <w:left w:val="none" w:sz="0" w:space="0" w:color="auto"/>
                <w:bottom w:val="none" w:sz="0" w:space="0" w:color="auto"/>
                <w:right w:val="none" w:sz="0" w:space="0" w:color="auto"/>
              </w:divBdr>
            </w:div>
            <w:div w:id="357658642">
              <w:marLeft w:val="0"/>
              <w:marRight w:val="0"/>
              <w:marTop w:val="0"/>
              <w:marBottom w:val="0"/>
              <w:divBdr>
                <w:top w:val="none" w:sz="0" w:space="0" w:color="auto"/>
                <w:left w:val="none" w:sz="0" w:space="0" w:color="auto"/>
                <w:bottom w:val="none" w:sz="0" w:space="0" w:color="auto"/>
                <w:right w:val="none" w:sz="0" w:space="0" w:color="auto"/>
              </w:divBdr>
            </w:div>
            <w:div w:id="2069955459">
              <w:marLeft w:val="0"/>
              <w:marRight w:val="0"/>
              <w:marTop w:val="0"/>
              <w:marBottom w:val="0"/>
              <w:divBdr>
                <w:top w:val="none" w:sz="0" w:space="0" w:color="auto"/>
                <w:left w:val="none" w:sz="0" w:space="0" w:color="auto"/>
                <w:bottom w:val="none" w:sz="0" w:space="0" w:color="auto"/>
                <w:right w:val="none" w:sz="0" w:space="0" w:color="auto"/>
              </w:divBdr>
            </w:div>
            <w:div w:id="1894534685">
              <w:marLeft w:val="0"/>
              <w:marRight w:val="0"/>
              <w:marTop w:val="0"/>
              <w:marBottom w:val="0"/>
              <w:divBdr>
                <w:top w:val="none" w:sz="0" w:space="0" w:color="auto"/>
                <w:left w:val="none" w:sz="0" w:space="0" w:color="auto"/>
                <w:bottom w:val="none" w:sz="0" w:space="0" w:color="auto"/>
                <w:right w:val="none" w:sz="0" w:space="0" w:color="auto"/>
              </w:divBdr>
            </w:div>
            <w:div w:id="971251834">
              <w:marLeft w:val="0"/>
              <w:marRight w:val="0"/>
              <w:marTop w:val="0"/>
              <w:marBottom w:val="0"/>
              <w:divBdr>
                <w:top w:val="none" w:sz="0" w:space="0" w:color="auto"/>
                <w:left w:val="none" w:sz="0" w:space="0" w:color="auto"/>
                <w:bottom w:val="none" w:sz="0" w:space="0" w:color="auto"/>
                <w:right w:val="none" w:sz="0" w:space="0" w:color="auto"/>
              </w:divBdr>
            </w:div>
            <w:div w:id="1909925384">
              <w:marLeft w:val="0"/>
              <w:marRight w:val="0"/>
              <w:marTop w:val="0"/>
              <w:marBottom w:val="0"/>
              <w:divBdr>
                <w:top w:val="none" w:sz="0" w:space="0" w:color="auto"/>
                <w:left w:val="none" w:sz="0" w:space="0" w:color="auto"/>
                <w:bottom w:val="none" w:sz="0" w:space="0" w:color="auto"/>
                <w:right w:val="none" w:sz="0" w:space="0" w:color="auto"/>
              </w:divBdr>
            </w:div>
            <w:div w:id="460078107">
              <w:marLeft w:val="0"/>
              <w:marRight w:val="0"/>
              <w:marTop w:val="0"/>
              <w:marBottom w:val="0"/>
              <w:divBdr>
                <w:top w:val="none" w:sz="0" w:space="0" w:color="auto"/>
                <w:left w:val="none" w:sz="0" w:space="0" w:color="auto"/>
                <w:bottom w:val="none" w:sz="0" w:space="0" w:color="auto"/>
                <w:right w:val="none" w:sz="0" w:space="0" w:color="auto"/>
              </w:divBdr>
            </w:div>
            <w:div w:id="1522931658">
              <w:marLeft w:val="0"/>
              <w:marRight w:val="0"/>
              <w:marTop w:val="0"/>
              <w:marBottom w:val="0"/>
              <w:divBdr>
                <w:top w:val="none" w:sz="0" w:space="0" w:color="auto"/>
                <w:left w:val="none" w:sz="0" w:space="0" w:color="auto"/>
                <w:bottom w:val="none" w:sz="0" w:space="0" w:color="auto"/>
                <w:right w:val="none" w:sz="0" w:space="0" w:color="auto"/>
              </w:divBdr>
            </w:div>
            <w:div w:id="1062213733">
              <w:marLeft w:val="0"/>
              <w:marRight w:val="0"/>
              <w:marTop w:val="0"/>
              <w:marBottom w:val="0"/>
              <w:divBdr>
                <w:top w:val="none" w:sz="0" w:space="0" w:color="auto"/>
                <w:left w:val="none" w:sz="0" w:space="0" w:color="auto"/>
                <w:bottom w:val="none" w:sz="0" w:space="0" w:color="auto"/>
                <w:right w:val="none" w:sz="0" w:space="0" w:color="auto"/>
              </w:divBdr>
            </w:div>
            <w:div w:id="1820807521">
              <w:marLeft w:val="0"/>
              <w:marRight w:val="0"/>
              <w:marTop w:val="0"/>
              <w:marBottom w:val="0"/>
              <w:divBdr>
                <w:top w:val="none" w:sz="0" w:space="0" w:color="auto"/>
                <w:left w:val="none" w:sz="0" w:space="0" w:color="auto"/>
                <w:bottom w:val="none" w:sz="0" w:space="0" w:color="auto"/>
                <w:right w:val="none" w:sz="0" w:space="0" w:color="auto"/>
              </w:divBdr>
            </w:div>
            <w:div w:id="1737237282">
              <w:marLeft w:val="0"/>
              <w:marRight w:val="0"/>
              <w:marTop w:val="0"/>
              <w:marBottom w:val="0"/>
              <w:divBdr>
                <w:top w:val="none" w:sz="0" w:space="0" w:color="auto"/>
                <w:left w:val="none" w:sz="0" w:space="0" w:color="auto"/>
                <w:bottom w:val="none" w:sz="0" w:space="0" w:color="auto"/>
                <w:right w:val="none" w:sz="0" w:space="0" w:color="auto"/>
              </w:divBdr>
            </w:div>
            <w:div w:id="7556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47">
      <w:bodyDiv w:val="1"/>
      <w:marLeft w:val="0"/>
      <w:marRight w:val="0"/>
      <w:marTop w:val="0"/>
      <w:marBottom w:val="0"/>
      <w:divBdr>
        <w:top w:val="none" w:sz="0" w:space="0" w:color="auto"/>
        <w:left w:val="none" w:sz="0" w:space="0" w:color="auto"/>
        <w:bottom w:val="none" w:sz="0" w:space="0" w:color="auto"/>
        <w:right w:val="none" w:sz="0" w:space="0" w:color="auto"/>
      </w:divBdr>
    </w:div>
    <w:div w:id="1962609594">
      <w:bodyDiv w:val="1"/>
      <w:marLeft w:val="0"/>
      <w:marRight w:val="0"/>
      <w:marTop w:val="0"/>
      <w:marBottom w:val="0"/>
      <w:divBdr>
        <w:top w:val="none" w:sz="0" w:space="0" w:color="auto"/>
        <w:left w:val="none" w:sz="0" w:space="0" w:color="auto"/>
        <w:bottom w:val="none" w:sz="0" w:space="0" w:color="auto"/>
        <w:right w:val="none" w:sz="0" w:space="0" w:color="auto"/>
      </w:divBdr>
    </w:div>
    <w:div w:id="1966352328">
      <w:bodyDiv w:val="1"/>
      <w:marLeft w:val="0"/>
      <w:marRight w:val="0"/>
      <w:marTop w:val="0"/>
      <w:marBottom w:val="0"/>
      <w:divBdr>
        <w:top w:val="none" w:sz="0" w:space="0" w:color="auto"/>
        <w:left w:val="none" w:sz="0" w:space="0" w:color="auto"/>
        <w:bottom w:val="none" w:sz="0" w:space="0" w:color="auto"/>
        <w:right w:val="none" w:sz="0" w:space="0" w:color="auto"/>
      </w:divBdr>
    </w:div>
    <w:div w:id="1978415788">
      <w:bodyDiv w:val="1"/>
      <w:marLeft w:val="0"/>
      <w:marRight w:val="0"/>
      <w:marTop w:val="0"/>
      <w:marBottom w:val="0"/>
      <w:divBdr>
        <w:top w:val="none" w:sz="0" w:space="0" w:color="auto"/>
        <w:left w:val="none" w:sz="0" w:space="0" w:color="auto"/>
        <w:bottom w:val="none" w:sz="0" w:space="0" w:color="auto"/>
        <w:right w:val="none" w:sz="0" w:space="0" w:color="auto"/>
      </w:divBdr>
    </w:div>
    <w:div w:id="2000577011">
      <w:bodyDiv w:val="1"/>
      <w:marLeft w:val="0"/>
      <w:marRight w:val="0"/>
      <w:marTop w:val="0"/>
      <w:marBottom w:val="0"/>
      <w:divBdr>
        <w:top w:val="none" w:sz="0" w:space="0" w:color="auto"/>
        <w:left w:val="none" w:sz="0" w:space="0" w:color="auto"/>
        <w:bottom w:val="none" w:sz="0" w:space="0" w:color="auto"/>
        <w:right w:val="none" w:sz="0" w:space="0" w:color="auto"/>
      </w:divBdr>
    </w:div>
    <w:div w:id="2006127859">
      <w:bodyDiv w:val="1"/>
      <w:marLeft w:val="0"/>
      <w:marRight w:val="0"/>
      <w:marTop w:val="0"/>
      <w:marBottom w:val="0"/>
      <w:divBdr>
        <w:top w:val="none" w:sz="0" w:space="0" w:color="auto"/>
        <w:left w:val="none" w:sz="0" w:space="0" w:color="auto"/>
        <w:bottom w:val="none" w:sz="0" w:space="0" w:color="auto"/>
        <w:right w:val="none" w:sz="0" w:space="0" w:color="auto"/>
      </w:divBdr>
    </w:div>
    <w:div w:id="2010015559">
      <w:bodyDiv w:val="1"/>
      <w:marLeft w:val="0"/>
      <w:marRight w:val="0"/>
      <w:marTop w:val="0"/>
      <w:marBottom w:val="0"/>
      <w:divBdr>
        <w:top w:val="none" w:sz="0" w:space="0" w:color="auto"/>
        <w:left w:val="none" w:sz="0" w:space="0" w:color="auto"/>
        <w:bottom w:val="none" w:sz="0" w:space="0" w:color="auto"/>
        <w:right w:val="none" w:sz="0" w:space="0" w:color="auto"/>
      </w:divBdr>
    </w:div>
    <w:div w:id="2013100253">
      <w:bodyDiv w:val="1"/>
      <w:marLeft w:val="0"/>
      <w:marRight w:val="0"/>
      <w:marTop w:val="0"/>
      <w:marBottom w:val="0"/>
      <w:divBdr>
        <w:top w:val="none" w:sz="0" w:space="0" w:color="auto"/>
        <w:left w:val="none" w:sz="0" w:space="0" w:color="auto"/>
        <w:bottom w:val="none" w:sz="0" w:space="0" w:color="auto"/>
        <w:right w:val="none" w:sz="0" w:space="0" w:color="auto"/>
      </w:divBdr>
    </w:div>
    <w:div w:id="2014649822">
      <w:bodyDiv w:val="1"/>
      <w:marLeft w:val="0"/>
      <w:marRight w:val="0"/>
      <w:marTop w:val="0"/>
      <w:marBottom w:val="0"/>
      <w:divBdr>
        <w:top w:val="none" w:sz="0" w:space="0" w:color="auto"/>
        <w:left w:val="none" w:sz="0" w:space="0" w:color="auto"/>
        <w:bottom w:val="none" w:sz="0" w:space="0" w:color="auto"/>
        <w:right w:val="none" w:sz="0" w:space="0" w:color="auto"/>
      </w:divBdr>
    </w:div>
    <w:div w:id="2016225561">
      <w:bodyDiv w:val="1"/>
      <w:marLeft w:val="0"/>
      <w:marRight w:val="0"/>
      <w:marTop w:val="0"/>
      <w:marBottom w:val="0"/>
      <w:divBdr>
        <w:top w:val="none" w:sz="0" w:space="0" w:color="auto"/>
        <w:left w:val="none" w:sz="0" w:space="0" w:color="auto"/>
        <w:bottom w:val="none" w:sz="0" w:space="0" w:color="auto"/>
        <w:right w:val="none" w:sz="0" w:space="0" w:color="auto"/>
      </w:divBdr>
    </w:div>
    <w:div w:id="2017611326">
      <w:bodyDiv w:val="1"/>
      <w:marLeft w:val="0"/>
      <w:marRight w:val="0"/>
      <w:marTop w:val="0"/>
      <w:marBottom w:val="0"/>
      <w:divBdr>
        <w:top w:val="none" w:sz="0" w:space="0" w:color="auto"/>
        <w:left w:val="none" w:sz="0" w:space="0" w:color="auto"/>
        <w:bottom w:val="none" w:sz="0" w:space="0" w:color="auto"/>
        <w:right w:val="none" w:sz="0" w:space="0" w:color="auto"/>
      </w:divBdr>
      <w:divsChild>
        <w:div w:id="29183255">
          <w:marLeft w:val="0"/>
          <w:marRight w:val="0"/>
          <w:marTop w:val="0"/>
          <w:marBottom w:val="0"/>
          <w:divBdr>
            <w:top w:val="none" w:sz="0" w:space="0" w:color="auto"/>
            <w:left w:val="none" w:sz="0" w:space="0" w:color="auto"/>
            <w:bottom w:val="none" w:sz="0" w:space="0" w:color="auto"/>
            <w:right w:val="none" w:sz="0" w:space="0" w:color="auto"/>
          </w:divBdr>
          <w:divsChild>
            <w:div w:id="1767997199">
              <w:marLeft w:val="0"/>
              <w:marRight w:val="0"/>
              <w:marTop w:val="0"/>
              <w:marBottom w:val="0"/>
              <w:divBdr>
                <w:top w:val="none" w:sz="0" w:space="0" w:color="auto"/>
                <w:left w:val="none" w:sz="0" w:space="0" w:color="auto"/>
                <w:bottom w:val="none" w:sz="0" w:space="0" w:color="auto"/>
                <w:right w:val="none" w:sz="0" w:space="0" w:color="auto"/>
              </w:divBdr>
            </w:div>
            <w:div w:id="594560226">
              <w:marLeft w:val="0"/>
              <w:marRight w:val="0"/>
              <w:marTop w:val="0"/>
              <w:marBottom w:val="0"/>
              <w:divBdr>
                <w:top w:val="none" w:sz="0" w:space="0" w:color="auto"/>
                <w:left w:val="none" w:sz="0" w:space="0" w:color="auto"/>
                <w:bottom w:val="none" w:sz="0" w:space="0" w:color="auto"/>
                <w:right w:val="none" w:sz="0" w:space="0" w:color="auto"/>
              </w:divBdr>
            </w:div>
            <w:div w:id="795290569">
              <w:marLeft w:val="0"/>
              <w:marRight w:val="0"/>
              <w:marTop w:val="0"/>
              <w:marBottom w:val="0"/>
              <w:divBdr>
                <w:top w:val="none" w:sz="0" w:space="0" w:color="auto"/>
                <w:left w:val="none" w:sz="0" w:space="0" w:color="auto"/>
                <w:bottom w:val="none" w:sz="0" w:space="0" w:color="auto"/>
                <w:right w:val="none" w:sz="0" w:space="0" w:color="auto"/>
              </w:divBdr>
            </w:div>
            <w:div w:id="810176011">
              <w:marLeft w:val="0"/>
              <w:marRight w:val="0"/>
              <w:marTop w:val="0"/>
              <w:marBottom w:val="0"/>
              <w:divBdr>
                <w:top w:val="none" w:sz="0" w:space="0" w:color="auto"/>
                <w:left w:val="none" w:sz="0" w:space="0" w:color="auto"/>
                <w:bottom w:val="none" w:sz="0" w:space="0" w:color="auto"/>
                <w:right w:val="none" w:sz="0" w:space="0" w:color="auto"/>
              </w:divBdr>
            </w:div>
            <w:div w:id="1611935741">
              <w:marLeft w:val="0"/>
              <w:marRight w:val="0"/>
              <w:marTop w:val="0"/>
              <w:marBottom w:val="0"/>
              <w:divBdr>
                <w:top w:val="none" w:sz="0" w:space="0" w:color="auto"/>
                <w:left w:val="none" w:sz="0" w:space="0" w:color="auto"/>
                <w:bottom w:val="none" w:sz="0" w:space="0" w:color="auto"/>
                <w:right w:val="none" w:sz="0" w:space="0" w:color="auto"/>
              </w:divBdr>
            </w:div>
          </w:divsChild>
        </w:div>
        <w:div w:id="1533615332">
          <w:marLeft w:val="0"/>
          <w:marRight w:val="0"/>
          <w:marTop w:val="0"/>
          <w:marBottom w:val="0"/>
          <w:divBdr>
            <w:top w:val="none" w:sz="0" w:space="0" w:color="auto"/>
            <w:left w:val="none" w:sz="0" w:space="0" w:color="auto"/>
            <w:bottom w:val="none" w:sz="0" w:space="0" w:color="auto"/>
            <w:right w:val="none" w:sz="0" w:space="0" w:color="auto"/>
          </w:divBdr>
          <w:divsChild>
            <w:div w:id="534582921">
              <w:marLeft w:val="0"/>
              <w:marRight w:val="0"/>
              <w:marTop w:val="0"/>
              <w:marBottom w:val="0"/>
              <w:divBdr>
                <w:top w:val="none" w:sz="0" w:space="0" w:color="auto"/>
                <w:left w:val="none" w:sz="0" w:space="0" w:color="auto"/>
                <w:bottom w:val="none" w:sz="0" w:space="0" w:color="auto"/>
                <w:right w:val="none" w:sz="0" w:space="0" w:color="auto"/>
              </w:divBdr>
            </w:div>
            <w:div w:id="343172572">
              <w:marLeft w:val="0"/>
              <w:marRight w:val="0"/>
              <w:marTop w:val="0"/>
              <w:marBottom w:val="0"/>
              <w:divBdr>
                <w:top w:val="none" w:sz="0" w:space="0" w:color="auto"/>
                <w:left w:val="none" w:sz="0" w:space="0" w:color="auto"/>
                <w:bottom w:val="none" w:sz="0" w:space="0" w:color="auto"/>
                <w:right w:val="none" w:sz="0" w:space="0" w:color="auto"/>
              </w:divBdr>
            </w:div>
            <w:div w:id="1351563955">
              <w:marLeft w:val="0"/>
              <w:marRight w:val="0"/>
              <w:marTop w:val="0"/>
              <w:marBottom w:val="0"/>
              <w:divBdr>
                <w:top w:val="none" w:sz="0" w:space="0" w:color="auto"/>
                <w:left w:val="none" w:sz="0" w:space="0" w:color="auto"/>
                <w:bottom w:val="none" w:sz="0" w:space="0" w:color="auto"/>
                <w:right w:val="none" w:sz="0" w:space="0" w:color="auto"/>
              </w:divBdr>
            </w:div>
            <w:div w:id="718170370">
              <w:marLeft w:val="0"/>
              <w:marRight w:val="0"/>
              <w:marTop w:val="0"/>
              <w:marBottom w:val="0"/>
              <w:divBdr>
                <w:top w:val="none" w:sz="0" w:space="0" w:color="auto"/>
                <w:left w:val="none" w:sz="0" w:space="0" w:color="auto"/>
                <w:bottom w:val="none" w:sz="0" w:space="0" w:color="auto"/>
                <w:right w:val="none" w:sz="0" w:space="0" w:color="auto"/>
              </w:divBdr>
            </w:div>
            <w:div w:id="1009983241">
              <w:marLeft w:val="0"/>
              <w:marRight w:val="0"/>
              <w:marTop w:val="0"/>
              <w:marBottom w:val="0"/>
              <w:divBdr>
                <w:top w:val="none" w:sz="0" w:space="0" w:color="auto"/>
                <w:left w:val="none" w:sz="0" w:space="0" w:color="auto"/>
                <w:bottom w:val="none" w:sz="0" w:space="0" w:color="auto"/>
                <w:right w:val="none" w:sz="0" w:space="0" w:color="auto"/>
              </w:divBdr>
            </w:div>
            <w:div w:id="1595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0505">
      <w:bodyDiv w:val="1"/>
      <w:marLeft w:val="0"/>
      <w:marRight w:val="0"/>
      <w:marTop w:val="0"/>
      <w:marBottom w:val="0"/>
      <w:divBdr>
        <w:top w:val="none" w:sz="0" w:space="0" w:color="auto"/>
        <w:left w:val="none" w:sz="0" w:space="0" w:color="auto"/>
        <w:bottom w:val="none" w:sz="0" w:space="0" w:color="auto"/>
        <w:right w:val="none" w:sz="0" w:space="0" w:color="auto"/>
      </w:divBdr>
    </w:div>
    <w:div w:id="2041319216">
      <w:bodyDiv w:val="1"/>
      <w:marLeft w:val="0"/>
      <w:marRight w:val="0"/>
      <w:marTop w:val="0"/>
      <w:marBottom w:val="0"/>
      <w:divBdr>
        <w:top w:val="none" w:sz="0" w:space="0" w:color="auto"/>
        <w:left w:val="none" w:sz="0" w:space="0" w:color="auto"/>
        <w:bottom w:val="none" w:sz="0" w:space="0" w:color="auto"/>
        <w:right w:val="none" w:sz="0" w:space="0" w:color="auto"/>
      </w:divBdr>
    </w:div>
    <w:div w:id="2042238670">
      <w:bodyDiv w:val="1"/>
      <w:marLeft w:val="0"/>
      <w:marRight w:val="0"/>
      <w:marTop w:val="0"/>
      <w:marBottom w:val="0"/>
      <w:divBdr>
        <w:top w:val="none" w:sz="0" w:space="0" w:color="auto"/>
        <w:left w:val="none" w:sz="0" w:space="0" w:color="auto"/>
        <w:bottom w:val="none" w:sz="0" w:space="0" w:color="auto"/>
        <w:right w:val="none" w:sz="0" w:space="0" w:color="auto"/>
      </w:divBdr>
    </w:div>
    <w:div w:id="2046637950">
      <w:bodyDiv w:val="1"/>
      <w:marLeft w:val="0"/>
      <w:marRight w:val="0"/>
      <w:marTop w:val="0"/>
      <w:marBottom w:val="0"/>
      <w:divBdr>
        <w:top w:val="none" w:sz="0" w:space="0" w:color="auto"/>
        <w:left w:val="none" w:sz="0" w:space="0" w:color="auto"/>
        <w:bottom w:val="none" w:sz="0" w:space="0" w:color="auto"/>
        <w:right w:val="none" w:sz="0" w:space="0" w:color="auto"/>
      </w:divBdr>
    </w:div>
    <w:div w:id="2048331428">
      <w:bodyDiv w:val="1"/>
      <w:marLeft w:val="0"/>
      <w:marRight w:val="0"/>
      <w:marTop w:val="0"/>
      <w:marBottom w:val="0"/>
      <w:divBdr>
        <w:top w:val="none" w:sz="0" w:space="0" w:color="auto"/>
        <w:left w:val="none" w:sz="0" w:space="0" w:color="auto"/>
        <w:bottom w:val="none" w:sz="0" w:space="0" w:color="auto"/>
        <w:right w:val="none" w:sz="0" w:space="0" w:color="auto"/>
      </w:divBdr>
    </w:div>
    <w:div w:id="2068675159">
      <w:bodyDiv w:val="1"/>
      <w:marLeft w:val="0"/>
      <w:marRight w:val="0"/>
      <w:marTop w:val="0"/>
      <w:marBottom w:val="0"/>
      <w:divBdr>
        <w:top w:val="none" w:sz="0" w:space="0" w:color="auto"/>
        <w:left w:val="none" w:sz="0" w:space="0" w:color="auto"/>
        <w:bottom w:val="none" w:sz="0" w:space="0" w:color="auto"/>
        <w:right w:val="none" w:sz="0" w:space="0" w:color="auto"/>
      </w:divBdr>
    </w:div>
    <w:div w:id="2071228969">
      <w:bodyDiv w:val="1"/>
      <w:marLeft w:val="0"/>
      <w:marRight w:val="0"/>
      <w:marTop w:val="0"/>
      <w:marBottom w:val="0"/>
      <w:divBdr>
        <w:top w:val="none" w:sz="0" w:space="0" w:color="auto"/>
        <w:left w:val="none" w:sz="0" w:space="0" w:color="auto"/>
        <w:bottom w:val="none" w:sz="0" w:space="0" w:color="auto"/>
        <w:right w:val="none" w:sz="0" w:space="0" w:color="auto"/>
      </w:divBdr>
    </w:div>
    <w:div w:id="2084643428">
      <w:bodyDiv w:val="1"/>
      <w:marLeft w:val="0"/>
      <w:marRight w:val="0"/>
      <w:marTop w:val="0"/>
      <w:marBottom w:val="0"/>
      <w:divBdr>
        <w:top w:val="none" w:sz="0" w:space="0" w:color="auto"/>
        <w:left w:val="none" w:sz="0" w:space="0" w:color="auto"/>
        <w:bottom w:val="none" w:sz="0" w:space="0" w:color="auto"/>
        <w:right w:val="none" w:sz="0" w:space="0" w:color="auto"/>
      </w:divBdr>
    </w:div>
    <w:div w:id="211393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l.m.wikipedia.org/w/index.php?title=Cube_design_museum&amp;action=edit&amp;redlink=1"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https://nl.m.wikipedia.org/wiki/James_Bond_(personage)"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nl.m.wikipedia.org/w/index.php?title=Columbus_earth_center&amp;action=edit&amp;redlink=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nl.m.wikipedia.org/wiki/Directeur" TargetMode="Externa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nl.m.wikipedia.org/wiki/Willie_Wortel" TargetMode="External"/><Relationship Id="rId17" Type="http://schemas.openxmlformats.org/officeDocument/2006/relationships/hyperlink" Target="https://communicatiekc.com/2014/01/03/tricomponent-attitudemodel/"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nl.m.wikipedia.org/wiki/Leonardo_da_Vinci"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nl.m.wikipedia.org/wiki/Tentoonstelling"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Kin</b:Tag>
    <b:SourceType>InternetSite</b:SourceType>
    <b:Guid>{FD63AB44-2379-4FF6-A391-88B92B04894E}</b:Guid>
    <b:Title>Kind 6-12 jaar | De algemene ontwikkeling</b:Title>
    <b:InternetSiteTitle>NJI</b:InternetSiteTitle>
    <b:URL>https://www.nji.nl/ontwikkeling/de-ontwikkeling-van-je-kind-tussen-de-6-en-10-jaar</b:URL>
    <b:RefOrder>6</b:RefOrder>
  </b:Source>
  <b:Source>
    <b:Tag>De1</b:Tag>
    <b:SourceType>InternetSite</b:SourceType>
    <b:Guid>{2206BDE5-400F-4F77-AD11-85AE02AB0BE7}</b:Guid>
    <b:Title>De 11 ontwikkelingsfases van je kind</b:Title>
    <b:InternetSiteTitle>Ouders van nu</b:InternetSiteTitle>
    <b:URL>https://www.oudersvannu.nl/kind/de-11-ontwikkelingsfases-van-je-kind~a67eb44d?referrer=https%3A%2F%2Fwww.google.com%2F</b:URL>
    <b:RefOrder>7</b:RefOrder>
  </b:Source>
  <b:Source>
    <b:Tag>Soc</b:Tag>
    <b:SourceType>InternetSite</b:SourceType>
    <b:Guid>{912D8661-5D1D-4386-A1A7-811474175225}</b:Guid>
    <b:Title>Sociaal-emotionele ontwikkeling per leeftijdscategorie</b:Title>
    <b:InternetSiteTitle>Gezonde kinderopvang</b:InternetSiteTitle>
    <b:URL>https://www.gezondekinderopvang.nl/themas-4-12-jaar/sociaal-emotionele-ontwikkeling/leeftijdscategorie</b:URL>
    <b:RefOrder>8</b:RefOrder>
  </b:Source>
  <b:Source>
    <b:Tag>Dep</b:Tag>
    <b:SourceType>InternetSite</b:SourceType>
    <b:Guid>{4AE6B2F3-7943-429A-B83F-6FD75DF83684}</b:Guid>
    <b:Title>De psychologische ontwikkeling van kinderen van 6 tot en met 9 jaar</b:Title>
    <b:InternetSiteTitle>Trots</b:InternetSiteTitle>
    <b:URL>https://trots.me/?p=3983</b:URL>
    <b:RefOrder>9</b:RefOrder>
  </b:Source>
  <b:Source>
    <b:Tag>Dem24</b:Tag>
    <b:SourceType>InternetSite</b:SourceType>
    <b:Guid>{7082F34F-51B5-4707-8783-6D3F5861F7EA}</b:Guid>
    <b:Author>
      <b:Author>
        <b:Corporate>De mijnstreek</b:Corporate>
      </b:Author>
    </b:Author>
    <b:Title>Mijnbouw</b:Title>
    <b:InternetSiteTitle>De mijnstreek</b:InternetSiteTitle>
    <b:Year>2024</b:Year>
    <b:URL>https://www.demijnstreek.net/mijnbouw/</b:URL>
    <b:RefOrder>5</b:RefOrder>
  </b:Source>
  <b:Source>
    <b:Tag>Mul19</b:Tag>
    <b:SourceType>Book</b:SourceType>
    <b:Guid>{4BF721AE-DFF2-4179-8C0D-153FF12E9AE9}</b:Guid>
    <b:LCID>nl-NL</b:LCID>
    <b:Author>
      <b:Author>
        <b:NameList>
          <b:Person>
            <b:Last>Mulder</b:Last>
            <b:First>Martijn</b:First>
          </b:Person>
        </b:NameList>
      </b:Author>
    </b:Author>
    <b:Title>Lesiure! Indeling in de vrije tijd</b:Title>
    <b:Year>2019</b:Year>
    <b:City>Bussum</b:City>
    <b:Publisher>Uitgeverij Couthino</b:Publisher>
    <b:RefOrder>10</b:RefOrder>
  </b:Source>
  <b:Source>
    <b:Tag>Har13</b:Tag>
    <b:SourceType>InternetSite</b:SourceType>
    <b:Guid>{6C3206BD-B401-4E43-8604-DD20C7E99875}</b:Guid>
    <b:Title>Communicatie Kenniscentrum - Domino van Communicatie Effecten</b:Title>
    <b:Year>2013</b:Year>
    <b:LCID>nl-NL</b:LCID>
    <b:Author>
      <b:Author>
        <b:NameList>
          <b:Person>
            <b:Last>Smalls</b:Last>
            <b:First>Harry</b:First>
          </b:Person>
        </b:NameList>
      </b:Author>
    </b:Author>
    <b:InternetSiteTitle>Communicatie Kenniscentrum</b:InternetSiteTitle>
    <b:Month>December</b:Month>
    <b:Day>31</b:Day>
    <b:URL>https://communicatiekc.com/2013/12/31/domino-van-communicatie-effecten/ </b:URL>
    <b:RefOrder>11</b:RefOrder>
  </b:Source>
  <b:Source>
    <b:Tag>NEMzd</b:Tag>
    <b:SourceType>InternetSite</b:SourceType>
    <b:Guid>{7259AE14-1AA1-4082-BA90-42432B39C319}</b:Guid>
    <b:Author>
      <b:Author>
        <b:Corporate>NEMO</b:Corporate>
      </b:Author>
    </b:Author>
    <b:Title>NEMO organisatie</b:Title>
    <b:InternetSiteTitle>www.nemosciencemuseum.nl</b:InternetSiteTitle>
    <b:Year>z.d.</b:Year>
    <b:URL>https://www.nemosciencemuseum.nl/nl/over-nemo/organisatie/nemo/</b:URL>
    <b:RefOrder>12</b:RefOrder>
  </b:Source>
  <b:Source>
    <b:Tag>Teczd</b:Tag>
    <b:SourceType>InternetSite</b:SourceType>
    <b:Guid>{E39D1A8C-61FB-4E52-BCA5-8669E2EFAB8C}</b:Guid>
    <b:Author>
      <b:Author>
        <b:Corporate>Technoposis</b:Corporate>
      </b:Author>
    </b:Author>
    <b:Title>bezoekers</b:Title>
    <b:InternetSiteTitle>technopolis.be</b:InternetSiteTitle>
    <b:Year>z.d.</b:Year>
    <b:URL>https://www.technopolis.be/nl/bezoekers/</b:URL>
    <b:RefOrder>13</b:RefOrder>
  </b:Source>
  <b:Source>
    <b:Tag>Teczd2</b:Tag>
    <b:SourceType>InternetSite</b:SourceType>
    <b:Guid>{18F87A39-7C53-42E1-B7A4-DD71A44F7A78}</b:Guid>
    <b:Author>
      <b:Author>
        <b:Corporate>Technopolis</b:Corporate>
      </b:Author>
    </b:Author>
    <b:Title>ON/OFF</b:Title>
    <b:InternetSiteTitle>www.technopolis.be</b:InternetSiteTitle>
    <b:Year>z.d.</b:Year>
    <b:URL>https://www.technopolis.be/nl/expos/on-off/</b:URL>
    <b:RefOrder>14</b:RefOrder>
  </b:Source>
  <b:Source>
    <b:Tag>Teczd1</b:Tag>
    <b:SourceType>InternetSite</b:SourceType>
    <b:Guid>{F751128D-2B36-49DB-BA07-77BFA967BB51}</b:Guid>
    <b:Author>
      <b:Author>
        <b:Corporate>Technopolis</b:Corporate>
      </b:Author>
    </b:Author>
    <b:Title>Zeekracht</b:Title>
    <b:InternetSiteTitle>www.technopolis.be</b:InternetSiteTitle>
    <b:Year>z.d.</b:Year>
    <b:URL>https://www.technopolis.be/nl/expos/zeekracht/</b:URL>
    <b:RefOrder>15</b:RefOrder>
  </b:Source>
  <b:Source>
    <b:Tag>Muszd</b:Tag>
    <b:SourceType>InternetSite</b:SourceType>
    <b:Guid>{46486039-6AE5-40E2-BD38-2EEC8D6A477B}</b:Guid>
    <b:Author>
      <b:Author>
        <b:Corporate>Museon-Omniversum</b:Corporate>
      </b:Author>
    </b:Author>
    <b:Title>One planet expo</b:Title>
    <b:InternetSiteTitle>www.museon-omniversum.nl</b:InternetSiteTitle>
    <b:Year>z.d.</b:Year>
    <b:URL>https://www.museon-omniversum.nl/tentoonstelling/one-planet-expo</b:URL>
    <b:RefOrder>16</b:RefOrder>
  </b:Source>
  <b:Source>
    <b:Tag>Mat24</b:Tag>
    <b:SourceType>InternetSite</b:SourceType>
    <b:Guid>{2D991282-B6F0-4802-9ACB-2C52FEBD310E}</b:Guid>
    <b:Author>
      <b:Author>
        <b:NameList>
          <b:Person>
            <b:Last>Crowder</b:Last>
            <b:First>Matt</b:First>
          </b:Person>
        </b:NameList>
      </b:Author>
    </b:Author>
    <b:Title>Latest Trends in Virtual Tours for Museums: A 2024 Perspective</b:Title>
    <b:InternetSiteTitle>immersaf.com</b:InternetSiteTitle>
    <b:Year>2024</b:Year>
    <b:Month>januari</b:Month>
    <b:Day>2</b:Day>
    <b:URL>https://immersaf.com/latest-trends-in-virtual-tours-for-museums-a-2024-perspective/</b:URL>
    <b:RefOrder>17</b:RefOrder>
  </b:Source>
  <b:Source>
    <b:Tag>Eli24</b:Tag>
    <b:SourceType>InternetSite</b:SourceType>
    <b:Guid>{7E52BDEE-B4D9-46D5-BDA7-A85A242965D8}</b:Guid>
    <b:Author>
      <b:Author>
        <b:NameList>
          <b:Person>
            <b:Last>Merritt</b:Last>
            <b:First>Elizabeth</b:First>
          </b:Person>
        </b:NameList>
      </b:Author>
    </b:Author>
    <b:Title>Racing into the Future with TrendsWatch 2024</b:Title>
    <b:InternetSiteTitle>aam-us.org</b:InternetSiteTitle>
    <b:Year>2024</b:Year>
    <b:Month>Januari</b:Month>
    <b:Day>24</b:Day>
    <b:URL>https://www.aam-us.org/2024/01/24/racing-into-the-future-with-trendswatch-2024/</b:URL>
    <b:RefOrder>18</b:RefOrder>
  </b:Source>
  <b:Source>
    <b:Tag>Fut24</b:Tag>
    <b:SourceType>InternetSite</b:SourceType>
    <b:Guid>{57589F14-B241-4001-BDE2-D1A5D84D6859}</b:Guid>
    <b:Author>
      <b:Author>
        <b:Corporate>Future Tales</b:Corporate>
      </b:Author>
    </b:Author>
    <b:Title>6 Trends for Future Of Museum</b:Title>
    <b:InternetSiteTitle>futuretaleslab.com</b:InternetSiteTitle>
    <b:Year>2024</b:Year>
    <b:Month>januari</b:Month>
    <b:Day>31</b:Day>
    <b:URL>https://www.futuretaleslab.com/articles/futureofmuseum</b:URL>
    <b:RefOrder>19</b:RefOrder>
  </b:Source>
  <b:Source>
    <b:Tag>Kli</b:Tag>
    <b:SourceType>InternetSite</b:SourceType>
    <b:Guid>{0D90E94B-6A30-4F06-816B-6EAB2604C78D}</b:Guid>
    <b:Title>Klimaat.be/klimaatverandering</b:Title>
    <b:Author>
      <b:Author>
        <b:Corporate>Klimaat.be</b:Corporate>
      </b:Author>
    </b:Author>
    <b:InternetSiteTitle>De verschillende broeikasgassen</b:InternetSiteTitle>
    <b:URL>https://klimaat.be/klimaatverandering/oorzaken/broeikasgassen</b:URL>
    <b:RefOrder>22</b:RefOrder>
  </b:Source>
  <b:Source>
    <b:Tag>Our</b:Tag>
    <b:SourceType>InternetSite</b:SourceType>
    <b:Guid>{F66AF4A2-4B0A-45A6-8176-ADCCCA99269A}</b:Guid>
    <b:Author>
      <b:Author>
        <b:Corporate>Ourworldindata</b:Corporate>
      </b:Author>
    </b:Author>
    <b:Title>ourworldindata.org</b:Title>
    <b:InternetSiteTitle>CO2 and Greenhouse Gas Emissions</b:InternetSiteTitle>
    <b:URL>https://ourworldindata.org/co2-and-greenhouse-gas-emissions</b:URL>
    <b:RefOrder>23</b:RefOrder>
  </b:Source>
  <b:Source>
    <b:Tag>WWF</b:Tag>
    <b:SourceType>InternetSite</b:SourceType>
    <b:Guid>{FC6E2F4F-7D5E-47FD-BC7B-8A02737772FD}</b:Guid>
    <b:Author>
      <b:Author>
        <b:Corporate>WWF</b:Corporate>
      </b:Author>
    </b:Author>
    <b:Title>WWF</b:Title>
    <b:InternetSiteTitle>Ontbossing</b:InternetSiteTitle>
    <b:URL>https://www.wwf.nl/wat-we-doen/focus/bossen/ontbossing</b:URL>
    <b:RefOrder>24</b:RefOrder>
  </b:Source>
  <b:Source>
    <b:Tag>ocean</b:Tag>
    <b:SourceType>InternetSite</b:SourceType>
    <b:Guid>{1CA1018C-D922-424B-8DF2-44A59FB45558}</b:Guid>
    <b:Author>
      <b:Author>
        <b:Corporate>oceanfdn</b:Corporate>
      </b:Author>
    </b:Author>
    <b:Title>Kunstof in de oceaan</b:Title>
    <b:InternetSiteTitle>plastic in de oceaan</b:InternetSiteTitle>
    <b:URL>https://oceanfdn.org/nl/plastic-in-de-oceaan/</b:URL>
    <b:RefOrder>25</b:RefOrder>
  </b:Source>
  <b:Source>
    <b:Tag>Nau</b:Tag>
    <b:SourceType>InternetSite</b:SourceType>
    <b:Guid>{BE5AFA5D-9B90-46F0-803B-EE1A6AC7CAB1}</b:Guid>
    <b:Author>
      <b:Author>
        <b:Corporate>Nausicaa</b:Corporate>
      </b:Author>
    </b:Author>
    <b:Title>Eutrofiëring, een vorm van waterverontreiniging?</b:Title>
    <b:InternetSiteTitle>Nausicaa</b:InternetSiteTitle>
    <b:URL>https://www.nausicaa.fr/nl/het-oceaanmagazine/eutrofiering-een-vorm-van-waterverontreiniging#:~:text=Eutrofi%C3%ABring%20is%20een%20gevolg%20van%20overmatige%20bemesting.%20Voedingsstoffen,doordringt%20en%20verstoren%20de%20groei%20van%20andere%20plantens</b:URL>
    <b:RefOrder>26</b:RefOrder>
  </b:Source>
  <b:Source>
    <b:Tag>IPC231</b:Tag>
    <b:SourceType>Report</b:SourceType>
    <b:Guid>{EA2FE57E-6E7F-4C35-8EFB-2CB7FFD004AA}</b:Guid>
    <b:Author>
      <b:Author>
        <b:Corporate>IPCC</b:Corporate>
      </b:Author>
    </b:Author>
    <b:Title>Demand, services and social aspects of mitigation</b:Title>
    <b:Year>2023</b:Year>
    <b:Publisher>IPCC</b:Publisher>
    <b:RefOrder>27</b:RefOrder>
  </b:Source>
  <b:Source>
    <b:Tag>IPC23</b:Tag>
    <b:SourceType>Report</b:SourceType>
    <b:Guid>{DCC97219-AD57-432E-B32F-5C3C859E8066}</b:Guid>
    <b:Title>Transport</b:Title>
    <b:Year>2023</b:Year>
    <b:Publisher>IPCC</b:Publisher>
    <b:Author>
      <b:Author>
        <b:Corporate>IPCC</b:Corporate>
      </b:Author>
    </b:Author>
    <b:URL>https://www.ipcc.ch/report/ar6/wg3/chapter/chapter-10/</b:URL>
    <b:RefOrder>28</b:RefOrder>
  </b:Source>
  <b:Source>
    <b:Tag>Our1</b:Tag>
    <b:SourceType>InternetSite</b:SourceType>
    <b:Guid>{667B363A-8D4D-4A4A-8301-BD3594330FE3}</b:Guid>
    <b:Title>Environmental Impacts of Food Production</b:Title>
    <b:Author>
      <b:Author>
        <b:Corporate>Our world in data</b:Corporate>
      </b:Author>
    </b:Author>
    <b:InternetSiteTitle>Ourworldindata</b:InternetSiteTitle>
    <b:URL>https://ourworldindata.org/environmental-impacts-of-food</b:URL>
    <b:RefOrder>29</b:RefOrder>
  </b:Source>
  <b:Source>
    <b:Tag>EEA</b:Tag>
    <b:SourceType>InternetSite</b:SourceType>
    <b:Guid>{5486E71F-997E-45E4-BC6E-CA549B0ABAE3}</b:Guid>
    <b:Author>
      <b:Author>
        <b:Corporate>EEA</b:Corporate>
      </b:Author>
    </b:Author>
    <b:Title>Waste management</b:Title>
    <b:InternetSiteTitle>EEA europa</b:InternetSiteTitle>
    <b:URL>https://www.eea.europa.eu/publications/zero-pollution/production-consumption/waste-management</b:URL>
    <b:Year>2024</b:Year>
    <b:RefOrder>30</b:RefOrder>
  </b:Source>
  <b:Source>
    <b:Tag>Diszd</b:Tag>
    <b:SourceType>InternetSite</b:SourceType>
    <b:Guid>{2E27314E-C321-4058-AEFD-3C6C946A8F72}</b:Guid>
    <b:Author>
      <b:Author>
        <b:Corporate>Discovery museum</b:Corporate>
      </b:Author>
    </b:Author>
    <b:Title>Organisatie</b:Title>
    <b:InternetSiteTitle>discoverymuseum.nl</b:InternetSiteTitle>
    <b:Year>z.d.</b:Year>
    <b:URL>https://www.discoverymuseum.nl/over-discovery-museum/organisatie/</b:URL>
    <b:RefOrder>2</b:RefOrder>
  </b:Source>
  <b:Source>
    <b:Tag>Dis23</b:Tag>
    <b:SourceType>Report</b:SourceType>
    <b:Guid>{ABC26F63-4EBA-4E84-8131-57FB9CFF3FDF}</b:Guid>
    <b:Title>Jaarverslag 2023</b:Title>
    <b:Year>2023</b:Year>
    <b:URL>https://www.discoverymuseum.nl/wp-content/uploads/2021/03/DM_jaarverslag-cijfers-verkort-2023.pdf</b:URL>
    <b:Author>
      <b:Author>
        <b:Corporate>Discovery Museum</b:Corporate>
      </b:Author>
    </b:Author>
    <b:Publisher>Discovery Museum</b:Publisher>
    <b:City>Kerkrade</b:City>
    <b:RefOrder>1</b:RefOrder>
  </b:Source>
  <b:Source>
    <b:Tag>Diszd1</b:Tag>
    <b:SourceType>InternetSite</b:SourceType>
    <b:Guid>{893DE44D-5BDE-405A-91F2-AE8A3ECCAA40}</b:Guid>
    <b:Title>Historie</b:Title>
    <b:Year>z.d.</b:Year>
    <b:InternetSiteTitle>Discovery museum</b:InternetSiteTitle>
    <b:URL>https://www.discoverymuseum.nl/over-discovery-museum/historie/ </b:URL>
    <b:Author>
      <b:Author>
        <b:Corporate>Discovery museum</b:Corporate>
      </b:Author>
    </b:Author>
    <b:RefOrder>3</b:RefOrder>
  </b:Source>
  <b:Source>
    <b:Tag>Wik232</b:Tag>
    <b:SourceType>InternetSite</b:SourceType>
    <b:Guid>{79F38943-CE5D-4084-A129-4FF4F1A9FCC8}</b:Guid>
    <b:Author>
      <b:Author>
        <b:Corporate>Wikipedia</b:Corporate>
      </b:Author>
    </b:Author>
    <b:Title>Discovery Museum</b:Title>
    <b:InternetSiteTitle>Wikipedia</b:InternetSiteTitle>
    <b:Year>2023</b:Year>
    <b:Month>juli</b:Month>
    <b:Day>29</b:Day>
    <b:URL>https://nl.wikipedia.org/wiki/Discovery_Museum#Verbouwing_2007 </b:URL>
    <b:RefOrder>4</b:RefOrder>
  </b:Source>
  <b:Source>
    <b:Tag>Wik24</b:Tag>
    <b:SourceType>InternetSite</b:SourceType>
    <b:Guid>{E532D60E-8E7F-4372-8C74-AB9B64E33D05}</b:Guid>
    <b:Author>
      <b:Author>
        <b:Corporate>Wikipedia</b:Corporate>
      </b:Author>
    </b:Author>
    <b:Title>Distopie</b:Title>
    <b:InternetSiteTitle>Wikipedia</b:InternetSiteTitle>
    <b:Year>2024</b:Year>
    <b:Month>September</b:Month>
    <b:Day>2</b:Day>
    <b:URL>https://nl.wikipedia.org/wiki/Dystopie</b:URL>
    <b:RefOrder>20</b:RefOrder>
  </b:Source>
  <b:Source>
    <b:Tag>Cla21</b:Tag>
    <b:SourceType>InternetSite</b:SourceType>
    <b:Guid>{0EA6CCD6-68BD-40D3-99C3-270A85FD7290}</b:Guid>
    <b:Author>
      <b:Author>
        <b:Corporate>Clarq Agency</b:Corporate>
      </b:Author>
    </b:Author>
    <b:Title>Kleurentheorie</b:Title>
    <b:InternetSiteTitle>Clarq</b:InternetSiteTitle>
    <b:Year>2021</b:Year>
    <b:Month>juli</b:Month>
    <b:Day>21</b:Day>
    <b:URL>https://clarq.nl/inzicht/kleurenpsychologie/</b:URL>
    <b:RefOrder>21</b:RefOrder>
  </b:Source>
  <b:Source>
    <b:Tag>Isa</b:Tag>
    <b:SourceType>InternetSite</b:SourceType>
    <b:Guid>{D41D6468-7787-45A9-87F3-AE4C35878205}</b:Guid>
    <b:Author>
      <b:Author>
        <b:NameList>
          <b:Person>
            <b:Last>Isaac</b:Last>
          </b:Person>
        </b:NameList>
      </b:Author>
    </b:Author>
    <b:Title>Arduino Nano: alles wat je moet weten over dit ontwikkelbord</b:Title>
    <b:URL>https://nl.hwlibre.com/arduino-nano/</b:URL>
    <b:RefOrder>32</b:RefOrder>
  </b:Source>
  <b:Source>
    <b:Tag>Wik</b:Tag>
    <b:SourceType>InternetSite</b:SourceType>
    <b:Guid>{448980DD-8DFD-4A18-BCDC-418C8FC22DD4}</b:Guid>
    <b:Author>
      <b:Author>
        <b:Corporate>Wikipedia</b:Corporate>
      </b:Author>
    </b:Author>
    <b:Title>Time of flight camera</b:Title>
    <b:InternetSiteTitle>Wikipedia</b:InternetSiteTitle>
    <b:URL>https://en.wikipedia.org/wiki/Time-of-flight_camera</b:URL>
    <b:RefOrder>31</b:RefOrder>
  </b:Source>
</b:Sources>
</file>

<file path=customXml/itemProps1.xml><?xml version="1.0" encoding="utf-8"?>
<ds:datastoreItem xmlns:ds="http://schemas.openxmlformats.org/officeDocument/2006/customXml" ds:itemID="{0403B02B-082E-4AB2-9133-7B7729911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12233</Words>
  <Characters>67285</Characters>
  <Application>Microsoft Office Word</Application>
  <DocSecurity>0</DocSecurity>
  <Lines>560</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79360</CharactersWithSpaces>
  <SharedDoc>false</SharedDoc>
  <HLinks>
    <vt:vector size="186" baseType="variant">
      <vt:variant>
        <vt:i4>4063330</vt:i4>
      </vt:variant>
      <vt:variant>
        <vt:i4>237</vt:i4>
      </vt:variant>
      <vt:variant>
        <vt:i4>0</vt:i4>
      </vt:variant>
      <vt:variant>
        <vt:i4>5</vt:i4>
      </vt:variant>
      <vt:variant>
        <vt:lpwstr/>
      </vt:variant>
      <vt:variant>
        <vt:lpwstr>_Bijlage_2</vt:lpwstr>
      </vt:variant>
      <vt:variant>
        <vt:i4>3997794</vt:i4>
      </vt:variant>
      <vt:variant>
        <vt:i4>234</vt:i4>
      </vt:variant>
      <vt:variant>
        <vt:i4>0</vt:i4>
      </vt:variant>
      <vt:variant>
        <vt:i4>5</vt:i4>
      </vt:variant>
      <vt:variant>
        <vt:lpwstr/>
      </vt:variant>
      <vt:variant>
        <vt:lpwstr>_Bijlage_1</vt:lpwstr>
      </vt:variant>
      <vt:variant>
        <vt:i4>131167</vt:i4>
      </vt:variant>
      <vt:variant>
        <vt:i4>207</vt:i4>
      </vt:variant>
      <vt:variant>
        <vt:i4>0</vt:i4>
      </vt:variant>
      <vt:variant>
        <vt:i4>5</vt:i4>
      </vt:variant>
      <vt:variant>
        <vt:lpwstr>https://communicatiekc.com/2014/01/03/tricomponent-attitudemodel/</vt:lpwstr>
      </vt:variant>
      <vt:variant>
        <vt:lpwstr/>
      </vt:variant>
      <vt:variant>
        <vt:i4>327706</vt:i4>
      </vt:variant>
      <vt:variant>
        <vt:i4>159</vt:i4>
      </vt:variant>
      <vt:variant>
        <vt:i4>0</vt:i4>
      </vt:variant>
      <vt:variant>
        <vt:i4>5</vt:i4>
      </vt:variant>
      <vt:variant>
        <vt:lpwstr>https://nl.m.wikipedia.org/w/index.php?title=Columbus_earth_center&amp;action=edit&amp;redlink=1</vt:lpwstr>
      </vt:variant>
      <vt:variant>
        <vt:lpwstr/>
      </vt:variant>
      <vt:variant>
        <vt:i4>7536693</vt:i4>
      </vt:variant>
      <vt:variant>
        <vt:i4>156</vt:i4>
      </vt:variant>
      <vt:variant>
        <vt:i4>0</vt:i4>
      </vt:variant>
      <vt:variant>
        <vt:i4>5</vt:i4>
      </vt:variant>
      <vt:variant>
        <vt:lpwstr>https://nl.m.wikipedia.org/w/index.php?title=Cube_design_museum&amp;action=edit&amp;redlink=1</vt:lpwstr>
      </vt:variant>
      <vt:variant>
        <vt:lpwstr/>
      </vt:variant>
      <vt:variant>
        <vt:i4>4325479</vt:i4>
      </vt:variant>
      <vt:variant>
        <vt:i4>147</vt:i4>
      </vt:variant>
      <vt:variant>
        <vt:i4>0</vt:i4>
      </vt:variant>
      <vt:variant>
        <vt:i4>5</vt:i4>
      </vt:variant>
      <vt:variant>
        <vt:lpwstr>https://nl.m.wikipedia.org/wiki/Willie_Wortel</vt:lpwstr>
      </vt:variant>
      <vt:variant>
        <vt:lpwstr/>
      </vt:variant>
      <vt:variant>
        <vt:i4>786463</vt:i4>
      </vt:variant>
      <vt:variant>
        <vt:i4>144</vt:i4>
      </vt:variant>
      <vt:variant>
        <vt:i4>0</vt:i4>
      </vt:variant>
      <vt:variant>
        <vt:i4>5</vt:i4>
      </vt:variant>
      <vt:variant>
        <vt:lpwstr>https://nl.m.wikipedia.org/wiki/James_Bond_(personage)</vt:lpwstr>
      </vt:variant>
      <vt:variant>
        <vt:lpwstr/>
      </vt:variant>
      <vt:variant>
        <vt:i4>6619249</vt:i4>
      </vt:variant>
      <vt:variant>
        <vt:i4>141</vt:i4>
      </vt:variant>
      <vt:variant>
        <vt:i4>0</vt:i4>
      </vt:variant>
      <vt:variant>
        <vt:i4>5</vt:i4>
      </vt:variant>
      <vt:variant>
        <vt:lpwstr>https://nl.m.wikipedia.org/wiki/Leonardo_da_Vinci</vt:lpwstr>
      </vt:variant>
      <vt:variant>
        <vt:lpwstr/>
      </vt:variant>
      <vt:variant>
        <vt:i4>2621499</vt:i4>
      </vt:variant>
      <vt:variant>
        <vt:i4>138</vt:i4>
      </vt:variant>
      <vt:variant>
        <vt:i4>0</vt:i4>
      </vt:variant>
      <vt:variant>
        <vt:i4>5</vt:i4>
      </vt:variant>
      <vt:variant>
        <vt:lpwstr>https://nl.m.wikipedia.org/wiki/Tentoonstelling</vt:lpwstr>
      </vt:variant>
      <vt:variant>
        <vt:lpwstr/>
      </vt:variant>
      <vt:variant>
        <vt:i4>5177409</vt:i4>
      </vt:variant>
      <vt:variant>
        <vt:i4>135</vt:i4>
      </vt:variant>
      <vt:variant>
        <vt:i4>0</vt:i4>
      </vt:variant>
      <vt:variant>
        <vt:i4>5</vt:i4>
      </vt:variant>
      <vt:variant>
        <vt:lpwstr>https://nl.m.wikipedia.org/wiki/Directeur</vt:lpwstr>
      </vt:variant>
      <vt:variant>
        <vt:lpwstr/>
      </vt:variant>
      <vt:variant>
        <vt:i4>2752570</vt:i4>
      </vt:variant>
      <vt:variant>
        <vt:i4>132</vt:i4>
      </vt:variant>
      <vt:variant>
        <vt:i4>0</vt:i4>
      </vt:variant>
      <vt:variant>
        <vt:i4>5</vt:i4>
      </vt:variant>
      <vt:variant>
        <vt:lpwstr>https://nl.m.wikipedia.org/wiki/Rolduc</vt:lpwstr>
      </vt:variant>
      <vt:variant>
        <vt:lpwstr/>
      </vt:variant>
      <vt:variant>
        <vt:i4>1507382</vt:i4>
      </vt:variant>
      <vt:variant>
        <vt:i4>116</vt:i4>
      </vt:variant>
      <vt:variant>
        <vt:i4>0</vt:i4>
      </vt:variant>
      <vt:variant>
        <vt:i4>5</vt:i4>
      </vt:variant>
      <vt:variant>
        <vt:lpwstr/>
      </vt:variant>
      <vt:variant>
        <vt:lpwstr>_Toc181871115</vt:lpwstr>
      </vt:variant>
      <vt:variant>
        <vt:i4>1507382</vt:i4>
      </vt:variant>
      <vt:variant>
        <vt:i4>110</vt:i4>
      </vt:variant>
      <vt:variant>
        <vt:i4>0</vt:i4>
      </vt:variant>
      <vt:variant>
        <vt:i4>5</vt:i4>
      </vt:variant>
      <vt:variant>
        <vt:lpwstr/>
      </vt:variant>
      <vt:variant>
        <vt:lpwstr>_Toc181871114</vt:lpwstr>
      </vt:variant>
      <vt:variant>
        <vt:i4>1507382</vt:i4>
      </vt:variant>
      <vt:variant>
        <vt:i4>104</vt:i4>
      </vt:variant>
      <vt:variant>
        <vt:i4>0</vt:i4>
      </vt:variant>
      <vt:variant>
        <vt:i4>5</vt:i4>
      </vt:variant>
      <vt:variant>
        <vt:lpwstr/>
      </vt:variant>
      <vt:variant>
        <vt:lpwstr>_Toc181871113</vt:lpwstr>
      </vt:variant>
      <vt:variant>
        <vt:i4>1507382</vt:i4>
      </vt:variant>
      <vt:variant>
        <vt:i4>98</vt:i4>
      </vt:variant>
      <vt:variant>
        <vt:i4>0</vt:i4>
      </vt:variant>
      <vt:variant>
        <vt:i4>5</vt:i4>
      </vt:variant>
      <vt:variant>
        <vt:lpwstr/>
      </vt:variant>
      <vt:variant>
        <vt:lpwstr>_Toc181871112</vt:lpwstr>
      </vt:variant>
      <vt:variant>
        <vt:i4>1507382</vt:i4>
      </vt:variant>
      <vt:variant>
        <vt:i4>92</vt:i4>
      </vt:variant>
      <vt:variant>
        <vt:i4>0</vt:i4>
      </vt:variant>
      <vt:variant>
        <vt:i4>5</vt:i4>
      </vt:variant>
      <vt:variant>
        <vt:lpwstr/>
      </vt:variant>
      <vt:variant>
        <vt:lpwstr>_Toc181871111</vt:lpwstr>
      </vt:variant>
      <vt:variant>
        <vt:i4>1507382</vt:i4>
      </vt:variant>
      <vt:variant>
        <vt:i4>86</vt:i4>
      </vt:variant>
      <vt:variant>
        <vt:i4>0</vt:i4>
      </vt:variant>
      <vt:variant>
        <vt:i4>5</vt:i4>
      </vt:variant>
      <vt:variant>
        <vt:lpwstr/>
      </vt:variant>
      <vt:variant>
        <vt:lpwstr>_Toc181871110</vt:lpwstr>
      </vt:variant>
      <vt:variant>
        <vt:i4>1441846</vt:i4>
      </vt:variant>
      <vt:variant>
        <vt:i4>80</vt:i4>
      </vt:variant>
      <vt:variant>
        <vt:i4>0</vt:i4>
      </vt:variant>
      <vt:variant>
        <vt:i4>5</vt:i4>
      </vt:variant>
      <vt:variant>
        <vt:lpwstr/>
      </vt:variant>
      <vt:variant>
        <vt:lpwstr>_Toc181871109</vt:lpwstr>
      </vt:variant>
      <vt:variant>
        <vt:i4>1441846</vt:i4>
      </vt:variant>
      <vt:variant>
        <vt:i4>74</vt:i4>
      </vt:variant>
      <vt:variant>
        <vt:i4>0</vt:i4>
      </vt:variant>
      <vt:variant>
        <vt:i4>5</vt:i4>
      </vt:variant>
      <vt:variant>
        <vt:lpwstr/>
      </vt:variant>
      <vt:variant>
        <vt:lpwstr>_Toc181871108</vt:lpwstr>
      </vt:variant>
      <vt:variant>
        <vt:i4>1441846</vt:i4>
      </vt:variant>
      <vt:variant>
        <vt:i4>68</vt:i4>
      </vt:variant>
      <vt:variant>
        <vt:i4>0</vt:i4>
      </vt:variant>
      <vt:variant>
        <vt:i4>5</vt:i4>
      </vt:variant>
      <vt:variant>
        <vt:lpwstr/>
      </vt:variant>
      <vt:variant>
        <vt:lpwstr>_Toc181871107</vt:lpwstr>
      </vt:variant>
      <vt:variant>
        <vt:i4>1441846</vt:i4>
      </vt:variant>
      <vt:variant>
        <vt:i4>62</vt:i4>
      </vt:variant>
      <vt:variant>
        <vt:i4>0</vt:i4>
      </vt:variant>
      <vt:variant>
        <vt:i4>5</vt:i4>
      </vt:variant>
      <vt:variant>
        <vt:lpwstr/>
      </vt:variant>
      <vt:variant>
        <vt:lpwstr>_Toc181871106</vt:lpwstr>
      </vt:variant>
      <vt:variant>
        <vt:i4>1441846</vt:i4>
      </vt:variant>
      <vt:variant>
        <vt:i4>56</vt:i4>
      </vt:variant>
      <vt:variant>
        <vt:i4>0</vt:i4>
      </vt:variant>
      <vt:variant>
        <vt:i4>5</vt:i4>
      </vt:variant>
      <vt:variant>
        <vt:lpwstr/>
      </vt:variant>
      <vt:variant>
        <vt:lpwstr>_Toc181871105</vt:lpwstr>
      </vt:variant>
      <vt:variant>
        <vt:i4>1441846</vt:i4>
      </vt:variant>
      <vt:variant>
        <vt:i4>50</vt:i4>
      </vt:variant>
      <vt:variant>
        <vt:i4>0</vt:i4>
      </vt:variant>
      <vt:variant>
        <vt:i4>5</vt:i4>
      </vt:variant>
      <vt:variant>
        <vt:lpwstr/>
      </vt:variant>
      <vt:variant>
        <vt:lpwstr>_Toc181871104</vt:lpwstr>
      </vt:variant>
      <vt:variant>
        <vt:i4>1441846</vt:i4>
      </vt:variant>
      <vt:variant>
        <vt:i4>44</vt:i4>
      </vt:variant>
      <vt:variant>
        <vt:i4>0</vt:i4>
      </vt:variant>
      <vt:variant>
        <vt:i4>5</vt:i4>
      </vt:variant>
      <vt:variant>
        <vt:lpwstr/>
      </vt:variant>
      <vt:variant>
        <vt:lpwstr>_Toc181871103</vt:lpwstr>
      </vt:variant>
      <vt:variant>
        <vt:i4>1441846</vt:i4>
      </vt:variant>
      <vt:variant>
        <vt:i4>38</vt:i4>
      </vt:variant>
      <vt:variant>
        <vt:i4>0</vt:i4>
      </vt:variant>
      <vt:variant>
        <vt:i4>5</vt:i4>
      </vt:variant>
      <vt:variant>
        <vt:lpwstr/>
      </vt:variant>
      <vt:variant>
        <vt:lpwstr>_Toc181871102</vt:lpwstr>
      </vt:variant>
      <vt:variant>
        <vt:i4>1441846</vt:i4>
      </vt:variant>
      <vt:variant>
        <vt:i4>32</vt:i4>
      </vt:variant>
      <vt:variant>
        <vt:i4>0</vt:i4>
      </vt:variant>
      <vt:variant>
        <vt:i4>5</vt:i4>
      </vt:variant>
      <vt:variant>
        <vt:lpwstr/>
      </vt:variant>
      <vt:variant>
        <vt:lpwstr>_Toc181871101</vt:lpwstr>
      </vt:variant>
      <vt:variant>
        <vt:i4>1441846</vt:i4>
      </vt:variant>
      <vt:variant>
        <vt:i4>26</vt:i4>
      </vt:variant>
      <vt:variant>
        <vt:i4>0</vt:i4>
      </vt:variant>
      <vt:variant>
        <vt:i4>5</vt:i4>
      </vt:variant>
      <vt:variant>
        <vt:lpwstr/>
      </vt:variant>
      <vt:variant>
        <vt:lpwstr>_Toc181871100</vt:lpwstr>
      </vt:variant>
      <vt:variant>
        <vt:i4>2031671</vt:i4>
      </vt:variant>
      <vt:variant>
        <vt:i4>20</vt:i4>
      </vt:variant>
      <vt:variant>
        <vt:i4>0</vt:i4>
      </vt:variant>
      <vt:variant>
        <vt:i4>5</vt:i4>
      </vt:variant>
      <vt:variant>
        <vt:lpwstr/>
      </vt:variant>
      <vt:variant>
        <vt:lpwstr>_Toc181871099</vt:lpwstr>
      </vt:variant>
      <vt:variant>
        <vt:i4>2031671</vt:i4>
      </vt:variant>
      <vt:variant>
        <vt:i4>14</vt:i4>
      </vt:variant>
      <vt:variant>
        <vt:i4>0</vt:i4>
      </vt:variant>
      <vt:variant>
        <vt:i4>5</vt:i4>
      </vt:variant>
      <vt:variant>
        <vt:lpwstr/>
      </vt:variant>
      <vt:variant>
        <vt:lpwstr>_Toc181871098</vt:lpwstr>
      </vt:variant>
      <vt:variant>
        <vt:i4>2031671</vt:i4>
      </vt:variant>
      <vt:variant>
        <vt:i4>8</vt:i4>
      </vt:variant>
      <vt:variant>
        <vt:i4>0</vt:i4>
      </vt:variant>
      <vt:variant>
        <vt:i4>5</vt:i4>
      </vt:variant>
      <vt:variant>
        <vt:lpwstr/>
      </vt:variant>
      <vt:variant>
        <vt:lpwstr>_Toc181871097</vt:lpwstr>
      </vt:variant>
      <vt:variant>
        <vt:i4>2031671</vt:i4>
      </vt:variant>
      <vt:variant>
        <vt:i4>2</vt:i4>
      </vt:variant>
      <vt:variant>
        <vt:i4>0</vt:i4>
      </vt:variant>
      <vt:variant>
        <vt:i4>5</vt:i4>
      </vt:variant>
      <vt:variant>
        <vt:lpwstr/>
      </vt:variant>
      <vt:variant>
        <vt:lpwstr>_Toc181871096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Gijsbers,Daphne D.</dc:creator>
  <cp:keywords/>
  <dc:description/>
  <cp:lastModifiedBy>Gijsbers,Daphne D.</cp:lastModifiedBy>
  <cp:revision>3</cp:revision>
  <dcterms:created xsi:type="dcterms:W3CDTF">2024-12-20T15:26:00Z</dcterms:created>
  <dcterms:modified xsi:type="dcterms:W3CDTF">2025-01-08T13:18:00Z</dcterms:modified>
</cp:coreProperties>
</file>